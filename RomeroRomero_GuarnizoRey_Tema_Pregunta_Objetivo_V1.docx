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F73A51" w:rsidRDefault="00984689" w14:paraId="7162C2D4" w14:textId="77777777">
      <w:r>
        <w:rPr>
          <w:noProof/>
          <w:lang w:eastAsia="es-AR"/>
        </w:rPr>
        <w:drawing>
          <wp:anchor distT="0" distB="0" distL="114300" distR="114300" simplePos="0" relativeHeight="251678720" behindDoc="0" locked="0" layoutInCell="1" allowOverlap="1" wp14:anchorId="7162C2E7" wp14:editId="7162C2E8">
            <wp:simplePos x="0" y="0"/>
            <wp:positionH relativeFrom="column">
              <wp:posOffset>4907407</wp:posOffset>
            </wp:positionH>
            <wp:positionV relativeFrom="paragraph">
              <wp:posOffset>-727075</wp:posOffset>
            </wp:positionV>
            <wp:extent cx="1323975" cy="744220"/>
            <wp:effectExtent l="0" t="0" r="9525" b="0"/>
            <wp:wrapNone/>
            <wp:docPr id="2" name="Imagen 2" descr="ESCUDO-BLANC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BLANCO-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23975" cy="7442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AR"/>
        </w:rPr>
        <mc:AlternateContent>
          <mc:Choice Requires="wps">
            <w:drawing>
              <wp:anchor distT="0" distB="0" distL="114300" distR="114300" simplePos="0" relativeHeight="251633663" behindDoc="0" locked="0" layoutInCell="1" allowOverlap="1" wp14:anchorId="7162C2E9" wp14:editId="7162C2EA">
                <wp:simplePos x="0" y="0"/>
                <wp:positionH relativeFrom="column">
                  <wp:posOffset>-1080135</wp:posOffset>
                </wp:positionH>
                <wp:positionV relativeFrom="paragraph">
                  <wp:posOffset>-1067944</wp:posOffset>
                </wp:positionV>
                <wp:extent cx="7770495" cy="10066275"/>
                <wp:effectExtent l="0" t="0" r="1905" b="0"/>
                <wp:wrapNone/>
                <wp:docPr id="19" name="Rectángulo 19"/>
                <wp:cNvGraphicFramePr/>
                <a:graphic xmlns:a="http://schemas.openxmlformats.org/drawingml/2006/main">
                  <a:graphicData uri="http://schemas.microsoft.com/office/word/2010/wordprocessingShape">
                    <wps:wsp>
                      <wps:cNvSpPr/>
                      <wps:spPr>
                        <a:xfrm>
                          <a:off x="0" y="0"/>
                          <a:ext cx="7770495" cy="10066275"/>
                        </a:xfrm>
                        <a:prstGeom prst="rect">
                          <a:avLst/>
                        </a:prstGeom>
                        <a:solidFill>
                          <a:schemeClr val="tx1">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4689" w:rsidP="00984689" w:rsidRDefault="00984689" w14:paraId="7162C30F"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19" style="position:absolute;margin-left:-85.05pt;margin-top:-84.1pt;width:611.85pt;height:792.6pt;z-index:2516336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black [3213]" stroked="f" strokeweight="1pt" w14:anchorId="7162C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">
                <v:fill opacity="35466f"/>
                <v:textbox>
                  <w:txbxContent>
                    <w:p w:rsidR="00984689" w:rsidP="00984689" w:rsidRDefault="00984689" w14:paraId="7162C30F" w14:textId="77777777">
                      <w:pPr>
                        <w:jc w:val="center"/>
                      </w:pPr>
                    </w:p>
                  </w:txbxContent>
                </v:textbox>
              </v:rect>
            </w:pict>
          </mc:Fallback>
        </mc:AlternateContent>
      </w:r>
      <w:r w:rsidR="007F116E">
        <w:rPr>
          <w:noProof/>
          <w:lang w:eastAsia="es-AR"/>
        </w:rPr>
        <w:drawing>
          <wp:anchor distT="0" distB="0" distL="114300" distR="114300" simplePos="0" relativeHeight="251632639" behindDoc="1" locked="0" layoutInCell="1" allowOverlap="1" wp14:anchorId="7162C2EB" wp14:editId="7162C2EC">
            <wp:simplePos x="0" y="0"/>
            <wp:positionH relativeFrom="column">
              <wp:posOffset>-1161778</wp:posOffset>
            </wp:positionH>
            <wp:positionV relativeFrom="paragraph">
              <wp:posOffset>-1194434</wp:posOffset>
            </wp:positionV>
            <wp:extent cx="9843861" cy="10662022"/>
            <wp:effectExtent l="0" t="0" r="5080" b="6350"/>
            <wp:wrapNone/>
            <wp:docPr id="17" name="Imagen 17" descr="C:\Temp\Content.Word\IMG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Content.Word\IMG_0459.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907" t="803" r="21401" b="11843"/>
                    <a:stretch/>
                  </pic:blipFill>
                  <pic:spPr bwMode="auto">
                    <a:xfrm>
                      <a:off x="0" y="0"/>
                      <a:ext cx="9844385" cy="106625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684F" w:rsidRDefault="0032684F" w14:paraId="7162C2D5" w14:textId="77777777"/>
    <w:p w:rsidR="0032684F" w:rsidRDefault="007F116E" w14:paraId="7162C2D6" w14:textId="77777777">
      <w:r>
        <w:rPr>
          <w:noProof/>
          <w:lang w:eastAsia="es-AR"/>
        </w:rPr>
        <mc:AlternateContent>
          <mc:Choice Requires="wps">
            <w:drawing>
              <wp:anchor distT="0" distB="0" distL="114300" distR="114300" simplePos="0" relativeHeight="251668480" behindDoc="0" locked="0" layoutInCell="1" allowOverlap="1" wp14:anchorId="7162C2ED" wp14:editId="7162C2EE">
                <wp:simplePos x="0" y="0"/>
                <wp:positionH relativeFrom="column">
                  <wp:posOffset>-1080135</wp:posOffset>
                </wp:positionH>
                <wp:positionV relativeFrom="paragraph">
                  <wp:posOffset>409394</wp:posOffset>
                </wp:positionV>
                <wp:extent cx="5427980" cy="2768600"/>
                <wp:effectExtent l="0" t="0" r="1270" b="0"/>
                <wp:wrapNone/>
                <wp:docPr id="5" name="Redondear rectángulo de esquina sencilla 5"/>
                <wp:cNvGraphicFramePr/>
                <a:graphic xmlns:a="http://schemas.openxmlformats.org/drawingml/2006/main">
                  <a:graphicData uri="http://schemas.microsoft.com/office/word/2010/wordprocessingShape">
                    <wps:wsp>
                      <wps:cNvSpPr/>
                      <wps:spPr>
                        <a:xfrm>
                          <a:off x="0" y="0"/>
                          <a:ext cx="5427980" cy="2768600"/>
                        </a:xfrm>
                        <a:prstGeom prst="round1Rect">
                          <a:avLst>
                            <a:gd name="adj" fmla="val 4151"/>
                          </a:avLst>
                        </a:prstGeom>
                        <a:solidFill>
                          <a:schemeClr val="bg1">
                            <a:alpha val="8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dondear rectángulo de esquina sencilla 5" style="position:absolute;margin-left:-85.05pt;margin-top:32.25pt;width:427.4pt;height:218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427980,2768600" o:spid="_x0000_s1026" fillcolor="white [3212]" stroked="f" strokeweight="1pt" path="m,l5313055,v63471,,114925,51454,114925,114925l5427980,2768600,,27686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" w14:anchorId="5D4BEF4E">
                <v:fill opacity="57568f"/>
                <v:stroke joinstyle="miter"/>
                <v:path arrowok="t" o:connecttype="custom" o:connectlocs="0,0;5313055,0;5427980,114925;5427980,2768600;0,2768600;0,0" o:connectangles="0,0,0,0,0,0"/>
              </v:shape>
            </w:pict>
          </mc:Fallback>
        </mc:AlternateContent>
      </w:r>
    </w:p>
    <w:p w:rsidR="003A4096" w:rsidRDefault="00AA44F5" w14:paraId="7162C2D7" w14:textId="77777777">
      <w:r>
        <w:rPr>
          <w:noProof/>
          <w:lang w:eastAsia="es-AR"/>
        </w:rPr>
        <mc:AlternateContent>
          <mc:Choice Requires="wpg">
            <w:drawing>
              <wp:anchor distT="0" distB="0" distL="114300" distR="114300" simplePos="0" relativeHeight="251670528" behindDoc="0" locked="0" layoutInCell="1" allowOverlap="1" wp14:anchorId="7162C2EF" wp14:editId="7162C2F0">
                <wp:simplePos x="0" y="0"/>
                <wp:positionH relativeFrom="column">
                  <wp:posOffset>-395347</wp:posOffset>
                </wp:positionH>
                <wp:positionV relativeFrom="paragraph">
                  <wp:posOffset>246380</wp:posOffset>
                </wp:positionV>
                <wp:extent cx="4060190" cy="2540635"/>
                <wp:effectExtent l="0" t="0" r="0" b="0"/>
                <wp:wrapNone/>
                <wp:docPr id="8" name="Grupo 8"/>
                <wp:cNvGraphicFramePr/>
                <a:graphic xmlns:a="http://schemas.openxmlformats.org/drawingml/2006/main">
                  <a:graphicData uri="http://schemas.microsoft.com/office/word/2010/wordprocessingGroup">
                    <wpg:wgp>
                      <wpg:cNvGrpSpPr/>
                      <wpg:grpSpPr>
                        <a:xfrm>
                          <a:off x="0" y="0"/>
                          <a:ext cx="4060190" cy="2540635"/>
                          <a:chOff x="-573489" y="-248011"/>
                          <a:chExt cx="4061190" cy="2541599"/>
                        </a:xfrm>
                      </wpg:grpSpPr>
                      <wps:wsp>
                        <wps:cNvPr id="217" name="Cuadro de texto 2"/>
                        <wps:cNvSpPr txBox="1">
                          <a:spLocks noChangeArrowheads="1"/>
                        </wps:cNvSpPr>
                        <wps:spPr bwMode="auto">
                          <a:xfrm>
                            <a:off x="-573489" y="-248011"/>
                            <a:ext cx="4061190" cy="2541599"/>
                          </a:xfrm>
                          <a:prstGeom prst="rect">
                            <a:avLst/>
                          </a:prstGeom>
                          <a:noFill/>
                          <a:ln w="9525">
                            <a:noFill/>
                            <a:miter lim="800000"/>
                            <a:headEnd/>
                            <a:tailEnd/>
                          </a:ln>
                        </wps:spPr>
                        <wps:txbx>
                          <w:txbxContent>
                            <w:p w:rsidRPr="00AA44F5" w:rsidR="00C25A2D" w:rsidP="00C25A2D" w:rsidRDefault="00C25A2D" w14:paraId="7162C310" w14:textId="77777777">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wps:txbx>
                        <wps:bodyPr rot="0" vert="horz" wrap="square" lIns="91440" tIns="45720" rIns="91440" bIns="45720" anchor="t" anchorCtr="0">
                          <a:spAutoFit/>
                        </wps:bodyPr>
                      </wps:wsp>
                      <wps:wsp>
                        <wps:cNvPr id="7" name="Cuadro de texto 7"/>
                        <wps:cNvSpPr txBox="1"/>
                        <wps:spPr>
                          <a:xfrm>
                            <a:off x="-69867" y="1628684"/>
                            <a:ext cx="3054524" cy="458537"/>
                          </a:xfrm>
                          <a:prstGeom prst="rect">
                            <a:avLst/>
                          </a:prstGeom>
                          <a:noFill/>
                          <a:ln w="6350">
                            <a:noFill/>
                          </a:ln>
                        </wps:spPr>
                        <wps:txbx>
                          <w:txbxContent>
                            <w:p w:rsidRPr="00AA44F5" w:rsidR="00C25A2D" w:rsidP="00C25A2D" w:rsidRDefault="00C25A2D" w14:paraId="7162C311" w14:textId="77777777">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upo 8" style="position:absolute;margin-left:-31.15pt;margin-top:19.4pt;width:319.7pt;height:200.05pt;z-index:251670528;mso-width-relative:margin" coordsize="40611,25415" coordorigin="-5734,-2480" o:spid="_x0000_s1027" w14:anchorId="7162C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">
                <v:shapetype id="_x0000_t202" coordsize="21600,21600" o:spt="202" path="m,l,21600r21600,l21600,xe">
                  <v:stroke joinstyle="miter"/>
                  <v:path gradientshapeok="t" o:connecttype="rect"/>
                </v:shapetype>
                <v:shape id="_x0000_s1028" style="position:absolute;left:-5734;top:-2480;width:40611;height:25415;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v:textbox style="mso-fit-shape-to-text:t">
                    <w:txbxContent>
                      <w:p w:rsidRPr="00AA44F5" w:rsidR="00C25A2D" w:rsidP="00C25A2D" w:rsidRDefault="00C25A2D" w14:paraId="7162C310" w14:textId="77777777">
                        <w:pPr>
                          <w:jc w:val="center"/>
                          <w:rPr>
                            <w:rFonts w:ascii="Montserrat SemiBold" w:hAnsi="Montserrat SemiBold"/>
                            <w:b/>
                            <w:color w:val="4D4D4D"/>
                            <w:sz w:val="280"/>
                            <w:szCs w:val="144"/>
                          </w:rPr>
                        </w:pPr>
                        <w:r w:rsidRPr="00AA44F5">
                          <w:rPr>
                            <w:rFonts w:ascii="Montserrat SemiBold" w:hAnsi="Montserrat SemiBold"/>
                            <w:b/>
                            <w:color w:val="4D4D4D"/>
                            <w:sz w:val="280"/>
                            <w:szCs w:val="144"/>
                          </w:rPr>
                          <w:t>CAI</w:t>
                        </w:r>
                      </w:p>
                    </w:txbxContent>
                  </v:textbox>
                </v:shape>
                <v:shape id="Cuadro de texto 7" style="position:absolute;left:-698;top:16286;width:30544;height:4586;visibility:visible;mso-wrap-style:square;v-text-anchor:top"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v:textbox>
                    <w:txbxContent>
                      <w:p w:rsidRPr="00AA44F5" w:rsidR="00C25A2D" w:rsidP="00C25A2D" w:rsidRDefault="00C25A2D" w14:paraId="7162C311" w14:textId="77777777">
                        <w:pPr>
                          <w:jc w:val="center"/>
                          <w:rPr>
                            <w:rFonts w:ascii="Montserrat SemiBold" w:hAnsi="Montserrat SemiBold"/>
                            <w:color w:val="4D4D4D"/>
                            <w:sz w:val="24"/>
                          </w:rPr>
                        </w:pPr>
                        <w:r w:rsidRPr="00AA44F5">
                          <w:rPr>
                            <w:rFonts w:ascii="Montserrat SemiBold" w:hAnsi="Montserrat SemiBold"/>
                            <w:color w:val="4D4D4D"/>
                            <w:sz w:val="24"/>
                          </w:rPr>
                          <w:t>Campo de Aprendizaje Institucional</w:t>
                        </w:r>
                      </w:p>
                    </w:txbxContent>
                  </v:textbox>
                </v:shape>
              </v:group>
            </w:pict>
          </mc:Fallback>
        </mc:AlternateContent>
      </w:r>
    </w:p>
    <w:p w:rsidR="003A4096" w:rsidRDefault="00D51EEC" w14:paraId="7162C2D8" w14:textId="0D2C33AE">
      <w:r>
        <w:rPr>
          <w:noProof/>
          <w:lang w:eastAsia="es-AR"/>
        </w:rPr>
        <mc:AlternateContent>
          <mc:Choice Requires="wps">
            <w:drawing>
              <wp:anchor distT="0" distB="0" distL="114300" distR="114300" simplePos="0" relativeHeight="251684864" behindDoc="0" locked="0" layoutInCell="1" allowOverlap="1" wp14:anchorId="387CF0C0" wp14:editId="4D50703F">
                <wp:simplePos x="0" y="0"/>
                <wp:positionH relativeFrom="column">
                  <wp:posOffset>-396240</wp:posOffset>
                </wp:positionH>
                <wp:positionV relativeFrom="paragraph">
                  <wp:posOffset>5245100</wp:posOffset>
                </wp:positionV>
                <wp:extent cx="3627120" cy="532130"/>
                <wp:effectExtent l="0" t="0" r="0" b="0"/>
                <wp:wrapNone/>
                <wp:docPr id="54861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532130"/>
                        </a:xfrm>
                        <a:prstGeom prst="rect">
                          <a:avLst/>
                        </a:prstGeom>
                        <a:noFill/>
                        <a:ln w="9525">
                          <a:noFill/>
                          <a:miter lim="800000"/>
                          <a:headEnd/>
                          <a:tailEnd/>
                        </a:ln>
                      </wps:spPr>
                      <wps:txbx>
                        <w:txbxContent>
                          <w:p w:rsidR="00D51EEC" w:rsidP="00D51EEC" w:rsidRDefault="00D51EEC" w14:paraId="2052AB22" w14:textId="77777777">
                            <w:pPr>
                              <w:rPr>
                                <w:rFonts w:ascii="Montserrat SemiBold" w:hAnsi="Montserrat SemiBold"/>
                                <w:color w:val="FFFFFF" w:themeColor="background1"/>
                                <w:sz w:val="20"/>
                                <w:szCs w:val="20"/>
                              </w:rPr>
                            </w:pPr>
                            <w:r>
                              <w:rPr>
                                <w:rFonts w:ascii="Montserrat SemiBold" w:hAnsi="Montserrat SemiBold"/>
                                <w:color w:val="FFFFFF" w:themeColor="background1"/>
                                <w:sz w:val="20"/>
                                <w:szCs w:val="20"/>
                              </w:rPr>
                              <w:t>Líder CAI CTeI</w:t>
                            </w:r>
                          </w:p>
                          <w:p w:rsidRPr="005E7ABE" w:rsidR="00D51EEC" w:rsidP="00D51EEC" w:rsidRDefault="00D51EEC" w14:paraId="1E7BF28C" w14:textId="77777777">
                            <w:pPr>
                              <w:rPr>
                                <w:rFonts w:ascii="Montserrat SemiBold" w:hAnsi="Montserrat SemiBold"/>
                                <w:color w:val="FFFFFF" w:themeColor="background1"/>
                                <w:sz w:val="20"/>
                                <w:szCs w:val="20"/>
                              </w:rPr>
                            </w:pPr>
                            <w:r w:rsidRPr="005E7ABE">
                              <w:rPr>
                                <w:rFonts w:ascii="Montserrat SemiBold" w:hAnsi="Montserrat SemiBold"/>
                                <w:color w:val="FFFFFF" w:themeColor="background1"/>
                                <w:sz w:val="20"/>
                                <w:szCs w:val="20"/>
                              </w:rPr>
                              <w:t>2025 -V2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Cuadro de texto 2" style="position:absolute;margin-left:-31.2pt;margin-top:413pt;width:285.6pt;height:41.9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" w14:anchorId="387CF0C0">
                <v:textbox>
                  <w:txbxContent>
                    <w:p w:rsidR="00D51EEC" w:rsidP="00D51EEC" w:rsidRDefault="00D51EEC" w14:paraId="2052AB22" w14:textId="77777777">
                      <w:pPr>
                        <w:rPr>
                          <w:rFonts w:ascii="Montserrat SemiBold" w:hAnsi="Montserrat SemiBold"/>
                          <w:color w:val="FFFFFF" w:themeColor="background1"/>
                          <w:sz w:val="20"/>
                          <w:szCs w:val="20"/>
                        </w:rPr>
                      </w:pPr>
                      <w:r>
                        <w:rPr>
                          <w:rFonts w:ascii="Montserrat SemiBold" w:hAnsi="Montserrat SemiBold"/>
                          <w:color w:val="FFFFFF" w:themeColor="background1"/>
                          <w:sz w:val="20"/>
                          <w:szCs w:val="20"/>
                        </w:rPr>
                        <w:t>Líder CAI CTeI</w:t>
                      </w:r>
                    </w:p>
                    <w:p w:rsidRPr="005E7ABE" w:rsidR="00D51EEC" w:rsidP="00D51EEC" w:rsidRDefault="00D51EEC" w14:paraId="1E7BF28C" w14:textId="77777777">
                      <w:pPr>
                        <w:rPr>
                          <w:rFonts w:ascii="Montserrat SemiBold" w:hAnsi="Montserrat SemiBold"/>
                          <w:color w:val="FFFFFF" w:themeColor="background1"/>
                          <w:sz w:val="20"/>
                          <w:szCs w:val="20"/>
                        </w:rPr>
                      </w:pPr>
                      <w:r w:rsidRPr="005E7ABE">
                        <w:rPr>
                          <w:rFonts w:ascii="Montserrat SemiBold" w:hAnsi="Montserrat SemiBold"/>
                          <w:color w:val="FFFFFF" w:themeColor="background1"/>
                          <w:sz w:val="20"/>
                          <w:szCs w:val="20"/>
                        </w:rPr>
                        <w:t>2025 -V2</w:t>
                      </w:r>
                    </w:p>
                  </w:txbxContent>
                </v:textbox>
              </v:shape>
            </w:pict>
          </mc:Fallback>
        </mc:AlternateContent>
      </w:r>
      <w:r>
        <w:rPr>
          <w:noProof/>
          <w:lang w:eastAsia="es-AR"/>
        </w:rPr>
        <mc:AlternateContent>
          <mc:Choice Requires="wps">
            <w:drawing>
              <wp:anchor distT="0" distB="0" distL="114300" distR="114300" simplePos="0" relativeHeight="251683840" behindDoc="0" locked="0" layoutInCell="1" allowOverlap="1" wp14:anchorId="2E30F8DC" wp14:editId="67F56C81">
                <wp:simplePos x="0" y="0"/>
                <wp:positionH relativeFrom="column">
                  <wp:posOffset>-398145</wp:posOffset>
                </wp:positionH>
                <wp:positionV relativeFrom="paragraph">
                  <wp:posOffset>4900930</wp:posOffset>
                </wp:positionV>
                <wp:extent cx="3627120" cy="29083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rsidRPr="005E7ABE" w:rsidR="00D51EEC" w:rsidP="00D51EEC" w:rsidRDefault="00D51EEC" w14:paraId="6043B3B9" w14:textId="77777777">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Apellidos Autor:</w:t>
                            </w:r>
                            <w:r>
                              <w:rPr>
                                <w:rFonts w:ascii="Montserrat SemiBold" w:hAnsi="Montserrat SemiBold"/>
                                <w:color w:val="FFFFFF" w:themeColor="background1"/>
                                <w:sz w:val="20"/>
                                <w:szCs w:val="20"/>
                              </w:rPr>
                              <w:t xml:space="preserve"> García Ballén</w:t>
                            </w:r>
                          </w:p>
                        </w:txbxContent>
                      </wps:txbx>
                      <wps:bodyPr rot="0" vert="horz" wrap="square" lIns="91440" tIns="45720" rIns="91440" bIns="45720" anchor="t" anchorCtr="0">
                        <a:noAutofit/>
                      </wps:bodyPr>
                    </wps:wsp>
                  </a:graphicData>
                </a:graphic>
              </wp:anchor>
            </w:drawing>
          </mc:Choice>
          <mc:Fallback>
            <w:pict>
              <v:shape id="_x0000_s1031" style="position:absolute;margin-left:-31.35pt;margin-top:385.9pt;width:285.6pt;height:22.9pt;z-index:251683840;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fl/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" w14:anchorId="2E30F8DC">
                <v:textbox>
                  <w:txbxContent>
                    <w:p w:rsidRPr="005E7ABE" w:rsidR="00D51EEC" w:rsidP="00D51EEC" w:rsidRDefault="00D51EEC" w14:paraId="6043B3B9" w14:textId="77777777">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Apellidos Autor:</w:t>
                      </w:r>
                      <w:r>
                        <w:rPr>
                          <w:rFonts w:ascii="Montserrat SemiBold" w:hAnsi="Montserrat SemiBold"/>
                          <w:color w:val="FFFFFF" w:themeColor="background1"/>
                          <w:sz w:val="20"/>
                          <w:szCs w:val="20"/>
                        </w:rPr>
                        <w:t xml:space="preserve"> García Ballén</w:t>
                      </w:r>
                    </w:p>
                  </w:txbxContent>
                </v:textbox>
              </v:shape>
            </w:pict>
          </mc:Fallback>
        </mc:AlternateContent>
      </w:r>
      <w:r>
        <w:rPr>
          <w:noProof/>
          <w:lang w:eastAsia="es-AR"/>
        </w:rPr>
        <mc:AlternateContent>
          <mc:Choice Requires="wps">
            <w:drawing>
              <wp:anchor distT="0" distB="0" distL="114300" distR="114300" simplePos="0" relativeHeight="251682816" behindDoc="0" locked="0" layoutInCell="1" allowOverlap="1" wp14:anchorId="77FF0C10" wp14:editId="531CACAF">
                <wp:simplePos x="0" y="0"/>
                <wp:positionH relativeFrom="column">
                  <wp:posOffset>-398083</wp:posOffset>
                </wp:positionH>
                <wp:positionV relativeFrom="paragraph">
                  <wp:posOffset>4560102</wp:posOffset>
                </wp:positionV>
                <wp:extent cx="3627120" cy="29083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rsidRPr="005E7ABE" w:rsidR="00D51EEC" w:rsidP="00D51EEC" w:rsidRDefault="00D51EEC" w14:paraId="276EC9E2" w14:textId="77777777">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Nombre Autor:</w:t>
                            </w:r>
                            <w:r>
                              <w:rPr>
                                <w:rFonts w:ascii="Montserrat SemiBold" w:hAnsi="Montserrat SemiBold"/>
                                <w:color w:val="FFFFFF" w:themeColor="background1"/>
                                <w:sz w:val="20"/>
                                <w:szCs w:val="20"/>
                              </w:rPr>
                              <w:t xml:space="preserve"> Gloria Isabel</w:t>
                            </w:r>
                          </w:p>
                        </w:txbxContent>
                      </wps:txbx>
                      <wps:bodyPr rot="0" vert="horz" wrap="square" lIns="91440" tIns="45720" rIns="91440" bIns="45720" anchor="t" anchorCtr="0">
                        <a:noAutofit/>
                      </wps:bodyPr>
                    </wps:wsp>
                  </a:graphicData>
                </a:graphic>
              </wp:anchor>
            </w:drawing>
          </mc:Choice>
          <mc:Fallback>
            <w:pict>
              <v:shape id="_x0000_s1032" style="position:absolute;margin-left:-31.35pt;margin-top:359.05pt;width:285.6pt;height:22.9pt;z-index:251682816;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HkT/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" w14:anchorId="77FF0C10">
                <v:textbox>
                  <w:txbxContent>
                    <w:p w:rsidRPr="005E7ABE" w:rsidR="00D51EEC" w:rsidP="00D51EEC" w:rsidRDefault="00D51EEC" w14:paraId="276EC9E2" w14:textId="77777777">
                      <w:pPr>
                        <w:rPr>
                          <w:rFonts w:ascii="Montserrat SemiBold" w:hAnsi="Montserrat SemiBold"/>
                          <w:color w:val="FFFFFF" w:themeColor="background1"/>
                          <w:sz w:val="20"/>
                          <w:szCs w:val="20"/>
                          <w:lang w:val="es-ES"/>
                        </w:rPr>
                      </w:pPr>
                      <w:r w:rsidRPr="005E7ABE">
                        <w:rPr>
                          <w:rFonts w:ascii="Montserrat SemiBold" w:hAnsi="Montserrat SemiBold"/>
                          <w:color w:val="FFFFFF" w:themeColor="background1"/>
                          <w:sz w:val="20"/>
                          <w:szCs w:val="20"/>
                        </w:rPr>
                        <w:t>Nombre Autor:</w:t>
                      </w:r>
                      <w:r>
                        <w:rPr>
                          <w:rFonts w:ascii="Montserrat SemiBold" w:hAnsi="Montserrat SemiBold"/>
                          <w:color w:val="FFFFFF" w:themeColor="background1"/>
                          <w:sz w:val="20"/>
                          <w:szCs w:val="20"/>
                        </w:rPr>
                        <w:t xml:space="preserve"> Gloria Isabel</w:t>
                      </w:r>
                    </w:p>
                  </w:txbxContent>
                </v:textbox>
              </v:shape>
            </w:pict>
          </mc:Fallback>
        </mc:AlternateContent>
      </w:r>
      <w:r w:rsidR="00EC5AB3">
        <w:rPr>
          <w:noProof/>
          <w:lang w:eastAsia="es-AR"/>
        </w:rPr>
        <mc:AlternateContent>
          <mc:Choice Requires="wps">
            <w:drawing>
              <wp:anchor distT="0" distB="0" distL="114300" distR="114300" simplePos="0" relativeHeight="251680768" behindDoc="0" locked="0" layoutInCell="1" allowOverlap="1" wp14:anchorId="15CB4280" wp14:editId="00B3C5FF">
                <wp:simplePos x="0" y="0"/>
                <wp:positionH relativeFrom="column">
                  <wp:posOffset>-433021</wp:posOffset>
                </wp:positionH>
                <wp:positionV relativeFrom="paragraph">
                  <wp:posOffset>4283808</wp:posOffset>
                </wp:positionV>
                <wp:extent cx="4515729" cy="464234"/>
                <wp:effectExtent l="0" t="0" r="0" b="0"/>
                <wp:wrapNone/>
                <wp:docPr id="192608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5729" cy="464234"/>
                        </a:xfrm>
                        <a:prstGeom prst="rect">
                          <a:avLst/>
                        </a:prstGeom>
                        <a:noFill/>
                        <a:ln w="9525">
                          <a:noFill/>
                          <a:miter lim="800000"/>
                          <a:headEnd/>
                          <a:tailEnd/>
                        </a:ln>
                      </wps:spPr>
                      <wps:txbx>
                        <w:txbxContent>
                          <w:p w:rsidRPr="00EC5AB3" w:rsidR="00EC5AB3" w:rsidP="00EC5AB3" w:rsidRDefault="006B21A7" w14:paraId="0E5A6BDD" w14:textId="6DF1D2F9">
                            <w:pPr>
                              <w:rPr>
                                <w:rFonts w:ascii="Montserrat SemiBold" w:hAnsi="Montserrat SemiBold"/>
                                <w:i/>
                                <w:iCs/>
                                <w:color w:val="FFFFFF" w:themeColor="background1"/>
                                <w:sz w:val="18"/>
                                <w:szCs w:val="18"/>
                                <w:lang w:val="es-ES"/>
                              </w:rPr>
                            </w:pPr>
                            <w:r>
                              <w:rPr>
                                <w:rFonts w:ascii="Montserrat SemiBold" w:hAnsi="Montserrat SemiBold"/>
                                <w:i/>
                                <w:iCs/>
                                <w:color w:val="FFFFFF" w:themeColor="background1"/>
                                <w:sz w:val="18"/>
                                <w:szCs w:val="18"/>
                                <w:lang w:val="es-ES"/>
                              </w:rPr>
                              <w:t>Título</w:t>
                            </w:r>
                            <w:r w:rsidR="00466D55">
                              <w:rPr>
                                <w:rFonts w:ascii="Montserrat SemiBold" w:hAnsi="Montserrat SemiBold"/>
                                <w:i/>
                                <w:iCs/>
                                <w:color w:val="FFFFFF" w:themeColor="background1"/>
                                <w:sz w:val="18"/>
                                <w:szCs w:val="18"/>
                                <w:lang w:val="es-ES"/>
                              </w:rPr>
                              <w:t xml:space="preserve">: </w:t>
                            </w:r>
                            <w:r w:rsidR="000B2F19">
                              <w:rPr>
                                <w:rFonts w:ascii="Montserrat SemiBold" w:hAnsi="Montserrat SemiBold"/>
                                <w:i/>
                                <w:iCs/>
                                <w:color w:val="FFFFFF" w:themeColor="background1"/>
                                <w:sz w:val="18"/>
                                <w:szCs w:val="18"/>
                                <w:lang w:val="es-ES"/>
                              </w:rPr>
                              <w:t>Incluye aquí el título de tu anteproyecto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style="position:absolute;margin-left:-34.1pt;margin-top:337.3pt;width:355.55pt;height:36.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" w14:anchorId="15CB4280">
                <v:textbox>
                  <w:txbxContent>
                    <w:p w:rsidRPr="00EC5AB3" w:rsidR="00EC5AB3" w:rsidP="00EC5AB3" w:rsidRDefault="006B21A7" w14:paraId="0E5A6BDD" w14:textId="6DF1D2F9">
                      <w:pPr>
                        <w:rPr>
                          <w:rFonts w:ascii="Montserrat SemiBold" w:hAnsi="Montserrat SemiBold"/>
                          <w:i/>
                          <w:iCs/>
                          <w:color w:val="FFFFFF" w:themeColor="background1"/>
                          <w:sz w:val="18"/>
                          <w:szCs w:val="18"/>
                          <w:lang w:val="es-ES"/>
                        </w:rPr>
                      </w:pPr>
                      <w:r>
                        <w:rPr>
                          <w:rFonts w:ascii="Montserrat SemiBold" w:hAnsi="Montserrat SemiBold"/>
                          <w:i/>
                          <w:iCs/>
                          <w:color w:val="FFFFFF" w:themeColor="background1"/>
                          <w:sz w:val="18"/>
                          <w:szCs w:val="18"/>
                          <w:lang w:val="es-ES"/>
                        </w:rPr>
                        <w:t>Título</w:t>
                      </w:r>
                      <w:r w:rsidR="00466D55">
                        <w:rPr>
                          <w:rFonts w:ascii="Montserrat SemiBold" w:hAnsi="Montserrat SemiBold"/>
                          <w:i/>
                          <w:iCs/>
                          <w:color w:val="FFFFFF" w:themeColor="background1"/>
                          <w:sz w:val="18"/>
                          <w:szCs w:val="18"/>
                          <w:lang w:val="es-ES"/>
                        </w:rPr>
                        <w:t xml:space="preserve">: </w:t>
                      </w:r>
                      <w:r w:rsidR="000B2F19">
                        <w:rPr>
                          <w:rFonts w:ascii="Montserrat SemiBold" w:hAnsi="Montserrat SemiBold"/>
                          <w:i/>
                          <w:iCs/>
                          <w:color w:val="FFFFFF" w:themeColor="background1"/>
                          <w:sz w:val="18"/>
                          <w:szCs w:val="18"/>
                          <w:lang w:val="es-ES"/>
                        </w:rPr>
                        <w:t>Incluye aquí el título de tu anteproyecto</w:t>
                      </w:r>
                    </w:p>
                  </w:txbxContent>
                </v:textbox>
              </v:shape>
            </w:pict>
          </mc:Fallback>
        </mc:AlternateContent>
      </w:r>
      <w:r w:rsidR="00530517">
        <w:rPr>
          <w:noProof/>
          <w:lang w:eastAsia="es-AR"/>
        </w:rPr>
        <mc:AlternateContent>
          <mc:Choice Requires="wps">
            <w:drawing>
              <wp:anchor distT="0" distB="0" distL="114300" distR="114300" simplePos="0" relativeHeight="251669504" behindDoc="0" locked="0" layoutInCell="1" allowOverlap="1" wp14:anchorId="7162C2F1" wp14:editId="259D31BA">
                <wp:simplePos x="0" y="0"/>
                <wp:positionH relativeFrom="column">
                  <wp:posOffset>-1080135</wp:posOffset>
                </wp:positionH>
                <wp:positionV relativeFrom="paragraph">
                  <wp:posOffset>2585720</wp:posOffset>
                </wp:positionV>
                <wp:extent cx="5427980" cy="3576955"/>
                <wp:effectExtent l="0" t="0" r="1270" b="4445"/>
                <wp:wrapNone/>
                <wp:docPr id="6" name="Redondear rectángulo de esquina sencilla 6"/>
                <wp:cNvGraphicFramePr/>
                <a:graphic xmlns:a="http://schemas.openxmlformats.org/drawingml/2006/main">
                  <a:graphicData uri="http://schemas.microsoft.com/office/word/2010/wordprocessingShape">
                    <wps:wsp>
                      <wps:cNvSpPr/>
                      <wps:spPr>
                        <a:xfrm rot="10800000" flipH="1">
                          <a:off x="0" y="0"/>
                          <a:ext cx="5427980" cy="3576955"/>
                        </a:xfrm>
                        <a:prstGeom prst="round1Rect">
                          <a:avLst>
                            <a:gd name="adj" fmla="val 4151"/>
                          </a:avLst>
                        </a:prstGeom>
                        <a:solidFill>
                          <a:srgbClr val="79C000">
                            <a:alpha val="8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dondear rectángulo de esquina sencilla 6" style="position:absolute;margin-left:-85.05pt;margin-top:203.6pt;width:427.4pt;height:281.65pt;rotation:180;flip:x;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5427980,3576955" o:spid="_x0000_s1026" fillcolor="#79c000" stroked="f" strokeweight="1pt" path="m,l5279501,v82003,,148479,66476,148479,148479l5427980,3576955,,357695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" w14:anchorId="70843124">
                <v:fill opacity="57568f"/>
                <v:stroke joinstyle="miter"/>
                <v:path arrowok="t" o:connecttype="custom" o:connectlocs="0,0;5279501,0;5427980,148479;5427980,3576955;0,3576955;0,0" o:connectangles="0,0,0,0,0,0"/>
              </v:shape>
            </w:pict>
          </mc:Fallback>
        </mc:AlternateContent>
      </w:r>
      <w:r w:rsidR="00AE05C5">
        <w:rPr>
          <w:noProof/>
          <w:lang w:eastAsia="es-AR"/>
        </w:rPr>
        <mc:AlternateContent>
          <mc:Choice Requires="wps">
            <w:drawing>
              <wp:anchor distT="0" distB="0" distL="114300" distR="114300" simplePos="0" relativeHeight="251671552" behindDoc="0" locked="0" layoutInCell="1" allowOverlap="1" wp14:anchorId="7162C2F3" wp14:editId="1A897999">
                <wp:simplePos x="0" y="0"/>
                <wp:positionH relativeFrom="column">
                  <wp:posOffset>-444500</wp:posOffset>
                </wp:positionH>
                <wp:positionV relativeFrom="paragraph">
                  <wp:posOffset>3215005</wp:posOffset>
                </wp:positionV>
                <wp:extent cx="3627120" cy="708025"/>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708025"/>
                        </a:xfrm>
                        <a:prstGeom prst="rect">
                          <a:avLst/>
                        </a:prstGeom>
                        <a:noFill/>
                        <a:ln w="9525">
                          <a:noFill/>
                          <a:miter lim="800000"/>
                          <a:headEnd/>
                          <a:tailEnd/>
                        </a:ln>
                      </wps:spPr>
                      <wps:txbx>
                        <w:txbxContent>
                          <w:p w:rsidRPr="00C25A2D" w:rsidR="00C25A2D" w:rsidP="00C25A2D" w:rsidRDefault="00C25A2D" w14:paraId="7162C312" w14:textId="77777777">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rsidRPr="00C25A2D" w:rsidR="00C25A2D" w:rsidP="00C25A2D" w:rsidRDefault="00C25A2D" w14:paraId="7162C313" w14:textId="77777777">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wps:txbx>
                      <wps:bodyPr rot="0" vert="horz" wrap="square" lIns="91440" tIns="45720" rIns="91440" bIns="45720" anchor="t" anchorCtr="0">
                        <a:noAutofit/>
                      </wps:bodyPr>
                    </wps:wsp>
                  </a:graphicData>
                </a:graphic>
              </wp:anchor>
            </w:drawing>
          </mc:Choice>
          <mc:Fallback>
            <w:pict>
              <v:shape id="_x0000_s1034" style="position:absolute;margin-left:-35pt;margin-top:253.15pt;width:285.6pt;height:55.75pt;z-index:251671552;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" w14:anchorId="7162C2F3">
                <v:textbox>
                  <w:txbxContent>
                    <w:p w:rsidRPr="00C25A2D" w:rsidR="00C25A2D" w:rsidP="00C25A2D" w:rsidRDefault="00C25A2D" w14:paraId="7162C312" w14:textId="77777777">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 xml:space="preserve">CIENCIA, TECNOLOGÍA </w:t>
                      </w:r>
                    </w:p>
                    <w:p w:rsidRPr="00C25A2D" w:rsidR="00C25A2D" w:rsidP="00C25A2D" w:rsidRDefault="00C25A2D" w14:paraId="7162C313" w14:textId="77777777">
                      <w:pPr>
                        <w:spacing w:after="0" w:line="500" w:lineRule="exact"/>
                        <w:rPr>
                          <w:rFonts w:ascii="Montserrat SemiBold" w:hAnsi="Montserrat SemiBold"/>
                          <w:color w:val="FFFFFF" w:themeColor="background1"/>
                          <w:sz w:val="44"/>
                        </w:rPr>
                      </w:pPr>
                      <w:r w:rsidRPr="00C25A2D">
                        <w:rPr>
                          <w:rFonts w:ascii="Montserrat SemiBold" w:hAnsi="Montserrat SemiBold"/>
                          <w:color w:val="FFFFFF" w:themeColor="background1"/>
                          <w:sz w:val="44"/>
                        </w:rPr>
                        <w:t>E INNOVACIÓN</w:t>
                      </w:r>
                    </w:p>
                  </w:txbxContent>
                </v:textbox>
              </v:shape>
            </w:pict>
          </mc:Fallback>
        </mc:AlternateContent>
      </w:r>
      <w:r w:rsidR="00AE05C5">
        <w:rPr>
          <w:noProof/>
          <w:lang w:eastAsia="es-AR"/>
        </w:rPr>
        <mc:AlternateContent>
          <mc:Choice Requires="wps">
            <w:drawing>
              <wp:anchor distT="0" distB="0" distL="114300" distR="114300" simplePos="0" relativeHeight="251675648" behindDoc="0" locked="0" layoutInCell="1" allowOverlap="1" wp14:anchorId="7162C2FB" wp14:editId="270AB1EF">
                <wp:simplePos x="0" y="0"/>
                <wp:positionH relativeFrom="column">
                  <wp:posOffset>-444500</wp:posOffset>
                </wp:positionH>
                <wp:positionV relativeFrom="paragraph">
                  <wp:posOffset>3912493</wp:posOffset>
                </wp:positionV>
                <wp:extent cx="3627120" cy="29083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rsidRPr="00C25A2D" w:rsidR="00C25A2D" w:rsidP="00C25A2D" w:rsidRDefault="00C25A2D" w14:paraId="7162C317" w14:textId="77777777">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wps:txbx>
                      <wps:bodyPr rot="0" vert="horz" wrap="square" lIns="91440" tIns="45720" rIns="91440" bIns="45720" anchor="t" anchorCtr="0">
                        <a:noAutofit/>
                      </wps:bodyPr>
                    </wps:wsp>
                  </a:graphicData>
                </a:graphic>
              </wp:anchor>
            </w:drawing>
          </mc:Choice>
          <mc:Fallback>
            <w:pict>
              <v:shape id="_x0000_s1035" style="position:absolute;margin-left:-35pt;margin-top:308.05pt;width:285.6pt;height:22.9pt;z-index:251675648;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U/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" w14:anchorId="7162C2FB">
                <v:textbox>
                  <w:txbxContent>
                    <w:p w:rsidRPr="00C25A2D" w:rsidR="00C25A2D" w:rsidP="00C25A2D" w:rsidRDefault="00C25A2D" w14:paraId="7162C317" w14:textId="77777777">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txbxContent>
                </v:textbox>
              </v:shape>
            </w:pict>
          </mc:Fallback>
        </mc:AlternateContent>
      </w:r>
      <w:r w:rsidRPr="00DC3F72" w:rsidR="003A4096">
        <w:rPr>
          <w:noProof/>
          <w:lang w:eastAsia="es-AR"/>
        </w:rPr>
        <mc:AlternateContent>
          <mc:Choice Requires="wps">
            <w:drawing>
              <wp:anchor distT="45720" distB="45720" distL="114300" distR="114300" simplePos="0" relativeHeight="251677696" behindDoc="0" locked="0" layoutInCell="1" allowOverlap="1" wp14:anchorId="7162C2FD" wp14:editId="7162C2FE">
                <wp:simplePos x="0" y="0"/>
                <wp:positionH relativeFrom="column">
                  <wp:posOffset>-444500</wp:posOffset>
                </wp:positionH>
                <wp:positionV relativeFrom="paragraph">
                  <wp:posOffset>7167503</wp:posOffset>
                </wp:positionV>
                <wp:extent cx="3627120" cy="29083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90830"/>
                        </a:xfrm>
                        <a:prstGeom prst="rect">
                          <a:avLst/>
                        </a:prstGeom>
                        <a:noFill/>
                        <a:ln w="9525">
                          <a:noFill/>
                          <a:miter lim="800000"/>
                          <a:headEnd/>
                          <a:tailEnd/>
                        </a:ln>
                      </wps:spPr>
                      <wps:txbx>
                        <w:txbxContent>
                          <w:p w:rsidRPr="0032684F" w:rsidR="003A4096" w:rsidP="003A4096" w:rsidRDefault="003A4096" w14:paraId="7162C318" w14:textId="77777777">
                            <w:pPr>
                              <w:rPr>
                                <w:rFonts w:ascii="Montserrat SemiBold" w:hAnsi="Montserrat SemiBold"/>
                                <w:color w:val="FFFFFF" w:themeColor="background1"/>
                              </w:rPr>
                            </w:pPr>
                            <w:r w:rsidRPr="00A52A85">
                              <w:rPr>
                                <w:rFonts w:ascii="Montserrat SemiBold" w:hAnsi="Montserrat SemiBold"/>
                                <w:color w:val="FFFFFF" w:themeColor="background1"/>
                              </w:rPr>
                              <w:t>Copyright © 2024 UCundinamarca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style="position:absolute;margin-left:-35pt;margin-top:564.35pt;width:285.6pt;height:22.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" w14:anchorId="7162C2FD">
                <v:textbox>
                  <w:txbxContent>
                    <w:p w:rsidRPr="0032684F" w:rsidR="003A4096" w:rsidP="003A4096" w:rsidRDefault="003A4096" w14:paraId="7162C318" w14:textId="77777777">
                      <w:pPr>
                        <w:rPr>
                          <w:rFonts w:ascii="Montserrat SemiBold" w:hAnsi="Montserrat SemiBold"/>
                          <w:color w:val="FFFFFF" w:themeColor="background1"/>
                        </w:rPr>
                      </w:pPr>
                      <w:r w:rsidRPr="00A52A85">
                        <w:rPr>
                          <w:rFonts w:ascii="Montserrat SemiBold" w:hAnsi="Montserrat SemiBold"/>
                          <w:color w:val="FFFFFF" w:themeColor="background1"/>
                        </w:rPr>
                        <w:t>Copyright © 2024 UCundinamarca</w:t>
                      </w:r>
                    </w:p>
                  </w:txbxContent>
                </v:textbox>
              </v:shape>
            </w:pict>
          </mc:Fallback>
        </mc:AlternateContent>
      </w:r>
      <w:r w:rsidRPr="00DC3F72" w:rsidR="003A4096">
        <w:rPr>
          <w:noProof/>
          <w:lang w:eastAsia="es-AR"/>
        </w:rPr>
        <mc:AlternateContent>
          <mc:Choice Requires="wps">
            <w:drawing>
              <wp:anchor distT="45720" distB="45720" distL="114300" distR="114300" simplePos="0" relativeHeight="251656192" behindDoc="0" locked="0" layoutInCell="1" allowOverlap="1" wp14:anchorId="7162C2FF" wp14:editId="7162C300">
                <wp:simplePos x="0" y="0"/>
                <wp:positionH relativeFrom="column">
                  <wp:posOffset>4334510</wp:posOffset>
                </wp:positionH>
                <wp:positionV relativeFrom="paragraph">
                  <wp:posOffset>2842895</wp:posOffset>
                </wp:positionV>
                <wp:extent cx="3627120" cy="290830"/>
                <wp:effectExtent l="0" t="0" r="3175"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627120" cy="290830"/>
                        </a:xfrm>
                        <a:prstGeom prst="rect">
                          <a:avLst/>
                        </a:prstGeom>
                        <a:noFill/>
                        <a:ln w="9525">
                          <a:noFill/>
                          <a:miter lim="800000"/>
                          <a:headEnd/>
                          <a:tailEnd/>
                        </a:ln>
                      </wps:spPr>
                      <wps:txbx>
                        <w:txbxContent>
                          <w:p w:rsidRPr="0032684F" w:rsidR="00A52A85" w:rsidP="00A52A85" w:rsidRDefault="00A52A85" w14:paraId="7162C319" w14:textId="77777777">
                            <w:pPr>
                              <w:jc w:val="center"/>
                              <w:rPr>
                                <w:rFonts w:ascii="Montserrat SemiBold" w:hAnsi="Montserrat SemiBold"/>
                                <w:color w:val="FFFFFF" w:themeColor="background1"/>
                              </w:rPr>
                            </w:pPr>
                            <w:r w:rsidRPr="00A52A85">
                              <w:rPr>
                                <w:rFonts w:ascii="Montserrat SemiBold" w:hAnsi="Montserrat SemiBold"/>
                                <w:color w:val="FFFFFF" w:themeColor="background1"/>
                              </w:rPr>
                              <w:t>www.ucundinamarca.edu.co | Vigilada  MinEducación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style="position:absolute;margin-left:341.3pt;margin-top:223.85pt;width:285.6pt;height:22.9pt;rotation:-90;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" w14:anchorId="7162C2FF">
                <v:textbox>
                  <w:txbxContent>
                    <w:p w:rsidRPr="0032684F" w:rsidR="00A52A85" w:rsidP="00A52A85" w:rsidRDefault="00A52A85" w14:paraId="7162C319" w14:textId="77777777">
                      <w:pPr>
                        <w:jc w:val="center"/>
                        <w:rPr>
                          <w:rFonts w:ascii="Montserrat SemiBold" w:hAnsi="Montserrat SemiBold"/>
                          <w:color w:val="FFFFFF" w:themeColor="background1"/>
                        </w:rPr>
                      </w:pPr>
                      <w:r w:rsidRPr="00A52A85">
                        <w:rPr>
                          <w:rFonts w:ascii="Montserrat SemiBold" w:hAnsi="Montserrat SemiBold"/>
                          <w:color w:val="FFFFFF" w:themeColor="background1"/>
                        </w:rPr>
                        <w:t>www.ucundinamarca.edu.co | Vigilada  MinEducación</w:t>
                      </w:r>
                    </w:p>
                  </w:txbxContent>
                </v:textbox>
                <w10:wrap type="square"/>
              </v:shape>
            </w:pict>
          </mc:Fallback>
        </mc:AlternateContent>
      </w:r>
      <w:r w:rsidR="003A4096">
        <w:br w:type="page"/>
      </w:r>
    </w:p>
    <w:p w:rsidR="005B392F" w:rsidP="00A17A63" w:rsidRDefault="005B392F" w14:paraId="2AE78931" w14:textId="77777777">
      <w:pPr>
        <w:ind w:left="360"/>
        <w:jc w:val="center"/>
        <w:rPr>
          <w:rFonts w:ascii="Times New Roman" w:hAnsi="Times New Roman" w:cs="Times New Roman"/>
          <w:b/>
          <w:bCs/>
          <w:sz w:val="24"/>
          <w:szCs w:val="24"/>
          <w:lang w:val="es-CO"/>
        </w:rPr>
      </w:pPr>
    </w:p>
    <w:p w:rsidR="0010234D" w:rsidP="00A17A63" w:rsidRDefault="0010234D" w14:paraId="43DF6C62" w14:textId="77777777">
      <w:pPr>
        <w:ind w:left="360"/>
        <w:jc w:val="center"/>
        <w:rPr>
          <w:rFonts w:ascii="Times New Roman" w:hAnsi="Times New Roman" w:cs="Times New Roman"/>
          <w:b/>
          <w:bCs/>
          <w:sz w:val="24"/>
          <w:szCs w:val="24"/>
          <w:lang w:val="es-CO"/>
        </w:rPr>
      </w:pPr>
    </w:p>
    <w:p w:rsidR="005B392F" w:rsidP="00A17A63" w:rsidRDefault="005B392F" w14:paraId="1613033F" w14:textId="77777777">
      <w:pPr>
        <w:ind w:left="360"/>
        <w:jc w:val="center"/>
        <w:rPr>
          <w:rFonts w:ascii="Times New Roman" w:hAnsi="Times New Roman" w:cs="Times New Roman"/>
          <w:b/>
          <w:bCs/>
          <w:sz w:val="24"/>
          <w:szCs w:val="24"/>
          <w:lang w:val="es-CO"/>
        </w:rPr>
      </w:pPr>
    </w:p>
    <w:p w:rsidR="0010234D" w:rsidP="00A17A63" w:rsidRDefault="0010234D" w14:paraId="72FF7416" w14:textId="77777777">
      <w:pPr>
        <w:ind w:left="360"/>
        <w:jc w:val="center"/>
        <w:rPr>
          <w:rFonts w:ascii="Times New Roman" w:hAnsi="Times New Roman" w:cs="Times New Roman"/>
          <w:b/>
          <w:bCs/>
          <w:sz w:val="24"/>
          <w:szCs w:val="24"/>
        </w:rPr>
      </w:pPr>
    </w:p>
    <w:p w:rsidR="005B392F" w:rsidP="00A17A63" w:rsidRDefault="0010234D" w14:paraId="55C8AA4D" w14:textId="4C51A3A3">
      <w:pPr>
        <w:ind w:left="360"/>
        <w:jc w:val="center"/>
        <w:rPr>
          <w:rFonts w:ascii="Times New Roman" w:hAnsi="Times New Roman" w:cs="Times New Roman"/>
          <w:sz w:val="24"/>
          <w:szCs w:val="24"/>
          <w:lang w:val="es-CO"/>
        </w:rPr>
      </w:pPr>
      <w:r w:rsidRPr="0010234D">
        <w:rPr>
          <w:rFonts w:ascii="Times New Roman" w:hAnsi="Times New Roman" w:cs="Times New Roman"/>
          <w:b/>
          <w:bCs/>
          <w:sz w:val="24"/>
          <w:szCs w:val="24"/>
        </w:rPr>
        <w:t>Diseño e implementación de un gestor de bases de datos basado en programación en bloques para facilitar el aprendizaje en estudiantes de la Universidad de Cundinamarca sin conocimientos en programación</w:t>
      </w:r>
    </w:p>
    <w:p w:rsidR="005B392F" w:rsidP="00A17A63" w:rsidRDefault="005B392F" w14:paraId="6875E679" w14:textId="77777777">
      <w:pPr>
        <w:ind w:left="360"/>
        <w:jc w:val="center"/>
        <w:rPr>
          <w:rFonts w:ascii="Times New Roman" w:hAnsi="Times New Roman" w:cs="Times New Roman"/>
          <w:sz w:val="24"/>
          <w:szCs w:val="24"/>
          <w:lang w:val="es-CO"/>
        </w:rPr>
      </w:pPr>
    </w:p>
    <w:p w:rsidR="005B392F" w:rsidP="00A17A63" w:rsidRDefault="005B392F" w14:paraId="616C613E" w14:textId="77777777">
      <w:pPr>
        <w:ind w:left="360"/>
        <w:jc w:val="center"/>
        <w:rPr>
          <w:rFonts w:ascii="Times New Roman" w:hAnsi="Times New Roman" w:cs="Times New Roman"/>
          <w:sz w:val="24"/>
          <w:szCs w:val="24"/>
          <w:lang w:val="es-CO"/>
        </w:rPr>
      </w:pPr>
    </w:p>
    <w:p w:rsidRPr="006C0496" w:rsidR="005B392F" w:rsidP="00A17A63" w:rsidRDefault="005B392F" w14:paraId="1B8B92DC" w14:textId="77777777">
      <w:pPr>
        <w:ind w:left="360"/>
        <w:jc w:val="center"/>
        <w:rPr>
          <w:rFonts w:ascii="Times New Roman" w:hAnsi="Times New Roman" w:cs="Times New Roman"/>
          <w:sz w:val="24"/>
          <w:szCs w:val="24"/>
          <w:lang w:val="es-CO"/>
        </w:rPr>
      </w:pPr>
    </w:p>
    <w:p w:rsidR="006C0496" w:rsidP="00A17A63" w:rsidRDefault="0010234D" w14:paraId="6F2190FF" w14:textId="6101A814">
      <w:pPr>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Juan Camio Romero</w:t>
      </w:r>
    </w:p>
    <w:p w:rsidR="0010234D" w:rsidP="00A17A63" w:rsidRDefault="0010234D" w14:paraId="0A2063A6" w14:textId="7FC8E11D">
      <w:pPr>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Brayan David Guarnizo</w:t>
      </w:r>
    </w:p>
    <w:p w:rsidR="005B392F" w:rsidP="00A17A63" w:rsidRDefault="005B392F" w14:paraId="3B2D44D4" w14:textId="77777777">
      <w:pPr>
        <w:ind w:left="360"/>
        <w:jc w:val="center"/>
        <w:rPr>
          <w:rFonts w:ascii="Times New Roman" w:hAnsi="Times New Roman" w:cs="Times New Roman"/>
          <w:sz w:val="24"/>
          <w:szCs w:val="24"/>
          <w:lang w:val="es-CO"/>
        </w:rPr>
      </w:pPr>
    </w:p>
    <w:p w:rsidR="005B392F" w:rsidP="00A17A63" w:rsidRDefault="005B392F" w14:paraId="384D64F4" w14:textId="77777777">
      <w:pPr>
        <w:ind w:left="360"/>
        <w:jc w:val="center"/>
        <w:rPr>
          <w:rFonts w:ascii="Times New Roman" w:hAnsi="Times New Roman" w:cs="Times New Roman"/>
          <w:sz w:val="24"/>
          <w:szCs w:val="24"/>
          <w:lang w:val="es-CO"/>
        </w:rPr>
      </w:pPr>
    </w:p>
    <w:p w:rsidR="005B392F" w:rsidP="00A17A63" w:rsidRDefault="005B392F" w14:paraId="213AC485" w14:textId="77777777">
      <w:pPr>
        <w:ind w:left="360"/>
        <w:jc w:val="center"/>
        <w:rPr>
          <w:rFonts w:ascii="Times New Roman" w:hAnsi="Times New Roman" w:cs="Times New Roman"/>
          <w:sz w:val="24"/>
          <w:szCs w:val="24"/>
          <w:lang w:val="es-CO"/>
        </w:rPr>
      </w:pPr>
    </w:p>
    <w:p w:rsidRPr="006C0496" w:rsidR="005B392F" w:rsidP="00A17A63" w:rsidRDefault="005B392F" w14:paraId="5F09D278" w14:textId="77777777">
      <w:pPr>
        <w:ind w:left="360"/>
        <w:jc w:val="center"/>
        <w:rPr>
          <w:rFonts w:ascii="Times New Roman" w:hAnsi="Times New Roman" w:cs="Times New Roman"/>
          <w:sz w:val="24"/>
          <w:szCs w:val="24"/>
          <w:lang w:val="es-CO"/>
        </w:rPr>
      </w:pPr>
    </w:p>
    <w:p w:rsidR="006C0496" w:rsidP="00A17A63" w:rsidRDefault="0010234D" w14:paraId="75C4803F" w14:textId="0A4D2FCB">
      <w:pPr>
        <w:ind w:left="360"/>
        <w:jc w:val="center"/>
        <w:rPr>
          <w:del w:author="juan romero" w:date="2025-10-11T02:35:58.461Z" w16du:dateUtc="2025-10-11T02:35:58.461Z" w:id="1648176097"/>
          <w:rFonts w:ascii="Times New Roman" w:hAnsi="Times New Roman" w:cs="Times New Roman"/>
          <w:sz w:val="24"/>
          <w:szCs w:val="24"/>
          <w:lang w:val="es-CO"/>
        </w:rPr>
      </w:pPr>
      <w:del w:author="Anonymous Reviewer" w:date="2025-09-08T13:31:00Z" w:id="314754526">
        <w:r w:rsidRPr="32542178" w:rsidDel="0010234D">
          <w:rPr>
            <w:rFonts w:ascii="Times New Roman" w:hAnsi="Times New Roman" w:cs="Times New Roman"/>
            <w:sz w:val="24"/>
            <w:szCs w:val="24"/>
            <w:lang w:val="es-CO"/>
          </w:rPr>
          <w:delText xml:space="preserve">ingeniería </w:delText>
        </w:r>
      </w:del>
      <w:ins w:author="Anonymous Reviewer" w:date="2025-09-08T13:31:00Z" w:id="363461388">
        <w:del w:author="juan romero" w:date="2025-10-11T02:35:58.462Z" w:id="1988830539">
          <w:r w:rsidRPr="32542178" w:rsidDel="00C87265">
            <w:rPr>
              <w:rFonts w:ascii="Times New Roman" w:hAnsi="Times New Roman" w:cs="Times New Roman"/>
              <w:sz w:val="24"/>
              <w:szCs w:val="24"/>
              <w:lang w:val="es-CO"/>
            </w:rPr>
            <w:delText>I</w:delText>
          </w:r>
          <w:r w:rsidRPr="32542178" w:rsidDel="00C87265">
            <w:rPr>
              <w:rFonts w:ascii="Times New Roman" w:hAnsi="Times New Roman" w:cs="Times New Roman"/>
              <w:sz w:val="24"/>
              <w:szCs w:val="24"/>
              <w:lang w:val="es-CO"/>
            </w:rPr>
            <w:delText xml:space="preserve">ngeniería </w:delText>
          </w:r>
        </w:del>
      </w:ins>
      <w:del w:author="juan romero" w:date="2025-10-11T02:35:58.462Z" w:id="783898530">
        <w:r w:rsidRPr="32542178" w:rsidDel="0010234D">
          <w:rPr>
            <w:rFonts w:ascii="Times New Roman" w:hAnsi="Times New Roman" w:cs="Times New Roman"/>
            <w:sz w:val="24"/>
            <w:szCs w:val="24"/>
            <w:lang w:val="es-CO"/>
          </w:rPr>
          <w:delText xml:space="preserve">de </w:delText>
        </w:r>
      </w:del>
      <w:del w:author="Anonymous Reviewer" w:date="2025-09-08T13:31:00Z" w:id="835050288">
        <w:r w:rsidRPr="32542178" w:rsidDel="0010234D">
          <w:rPr>
            <w:rFonts w:ascii="Times New Roman" w:hAnsi="Times New Roman" w:cs="Times New Roman"/>
            <w:sz w:val="24"/>
            <w:szCs w:val="24"/>
            <w:lang w:val="es-CO"/>
          </w:rPr>
          <w:delText xml:space="preserve">sistemas </w:delText>
        </w:r>
      </w:del>
      <w:ins w:author="Anonymous Reviewer" w:date="2025-09-08T13:31:00Z" w:id="426401197">
        <w:del w:author="juan romero" w:date="2025-10-11T02:35:58.462Z" w:id="1172337611">
          <w:r w:rsidRPr="32542178" w:rsidDel="00C87265">
            <w:rPr>
              <w:rFonts w:ascii="Times New Roman" w:hAnsi="Times New Roman" w:cs="Times New Roman"/>
              <w:sz w:val="24"/>
              <w:szCs w:val="24"/>
              <w:lang w:val="es-CO"/>
            </w:rPr>
            <w:delText>S</w:delText>
          </w:r>
          <w:r w:rsidRPr="32542178" w:rsidDel="00C87265">
            <w:rPr>
              <w:rFonts w:ascii="Times New Roman" w:hAnsi="Times New Roman" w:cs="Times New Roman"/>
              <w:sz w:val="24"/>
              <w:szCs w:val="24"/>
              <w:lang w:val="es-CO"/>
            </w:rPr>
            <w:delText xml:space="preserve">istemas </w:delText>
          </w:r>
        </w:del>
      </w:ins>
      <w:del w:author="juan romero" w:date="2025-10-11T02:35:58.462Z" w:id="1939057252">
        <w:r w:rsidRPr="32542178" w:rsidDel="0010234D">
          <w:rPr>
            <w:rFonts w:ascii="Times New Roman" w:hAnsi="Times New Roman" w:cs="Times New Roman"/>
            <w:sz w:val="24"/>
            <w:szCs w:val="24"/>
            <w:lang w:val="es-CO"/>
          </w:rPr>
          <w:delText xml:space="preserve">y </w:delText>
        </w:r>
      </w:del>
      <w:del w:author="Anonymous Reviewer" w:date="2025-09-08T13:31:00Z" w:id="527085628">
        <w:r w:rsidRPr="32542178" w:rsidDel="0010234D">
          <w:rPr>
            <w:rFonts w:ascii="Times New Roman" w:hAnsi="Times New Roman" w:cs="Times New Roman"/>
            <w:sz w:val="24"/>
            <w:szCs w:val="24"/>
            <w:lang w:val="es-CO"/>
          </w:rPr>
          <w:delText xml:space="preserve">computación </w:delText>
        </w:r>
      </w:del>
      <w:ins w:author="Anonymous Reviewer" w:date="2025-09-08T13:31:00Z" w:id="656815688">
        <w:del w:author="juan romero" w:date="2025-10-11T02:35:58.462Z" w:id="1522071963">
          <w:r w:rsidRPr="32542178" w:rsidDel="00C87265">
            <w:rPr>
              <w:rFonts w:ascii="Times New Roman" w:hAnsi="Times New Roman" w:cs="Times New Roman"/>
              <w:sz w:val="24"/>
              <w:szCs w:val="24"/>
              <w:lang w:val="es-CO"/>
            </w:rPr>
            <w:delText>C</w:delText>
          </w:r>
          <w:r w:rsidRPr="32542178" w:rsidDel="00C87265">
            <w:rPr>
              <w:rFonts w:ascii="Times New Roman" w:hAnsi="Times New Roman" w:cs="Times New Roman"/>
              <w:sz w:val="24"/>
              <w:szCs w:val="24"/>
              <w:lang w:val="es-CO"/>
            </w:rPr>
            <w:delText xml:space="preserve">omputación </w:delText>
          </w:r>
        </w:del>
      </w:ins>
    </w:p>
    <w:p w:rsidR="005B392F" w:rsidP="00A17A63" w:rsidRDefault="005B392F" w14:paraId="460CFEDB" w14:textId="77777777">
      <w:pPr>
        <w:ind w:left="360"/>
        <w:jc w:val="center"/>
        <w:rPr>
          <w:rFonts w:ascii="Times New Roman" w:hAnsi="Times New Roman" w:cs="Times New Roman"/>
          <w:sz w:val="24"/>
          <w:szCs w:val="24"/>
          <w:lang w:val="es-CO"/>
        </w:rPr>
      </w:pPr>
    </w:p>
    <w:p w:rsidR="005B392F" w:rsidP="00A17A63" w:rsidRDefault="005B392F" w14:paraId="5A6A37C3" w14:textId="77777777">
      <w:pPr>
        <w:ind w:left="360"/>
        <w:jc w:val="center"/>
        <w:rPr>
          <w:rFonts w:ascii="Times New Roman" w:hAnsi="Times New Roman" w:cs="Times New Roman"/>
          <w:sz w:val="24"/>
          <w:szCs w:val="24"/>
          <w:lang w:val="es-CO"/>
        </w:rPr>
      </w:pPr>
    </w:p>
    <w:p w:rsidR="005B392F" w:rsidP="00A17A63" w:rsidRDefault="005B392F" w14:paraId="19D36747" w14:textId="77777777">
      <w:pPr>
        <w:ind w:left="360"/>
        <w:jc w:val="center"/>
        <w:rPr>
          <w:rFonts w:ascii="Times New Roman" w:hAnsi="Times New Roman" w:cs="Times New Roman"/>
          <w:sz w:val="24"/>
          <w:szCs w:val="24"/>
          <w:lang w:val="es-CO"/>
        </w:rPr>
      </w:pPr>
    </w:p>
    <w:p w:rsidR="005B392F" w:rsidP="00A17A63" w:rsidRDefault="005B392F" w14:paraId="1E852B97" w14:textId="77777777">
      <w:pPr>
        <w:ind w:left="360"/>
        <w:jc w:val="center"/>
        <w:rPr>
          <w:rFonts w:ascii="Times New Roman" w:hAnsi="Times New Roman" w:cs="Times New Roman"/>
          <w:sz w:val="24"/>
          <w:szCs w:val="24"/>
          <w:lang w:val="es-CO"/>
        </w:rPr>
      </w:pPr>
    </w:p>
    <w:p w:rsidRPr="006C0496" w:rsidR="005B392F" w:rsidP="00A17A63" w:rsidRDefault="005B392F" w14:paraId="08BA2542" w14:textId="77777777">
      <w:pPr>
        <w:ind w:left="360"/>
        <w:jc w:val="center"/>
        <w:rPr>
          <w:rFonts w:ascii="Times New Roman" w:hAnsi="Times New Roman" w:cs="Times New Roman"/>
          <w:sz w:val="24"/>
          <w:szCs w:val="24"/>
          <w:lang w:val="es-CO"/>
        </w:rPr>
      </w:pPr>
    </w:p>
    <w:p w:rsidR="0010234D" w:rsidP="00A17A63" w:rsidRDefault="0010234D" w14:paraId="3F1C088F" w14:textId="77777777">
      <w:pPr>
        <w:ind w:left="360"/>
        <w:jc w:val="center"/>
        <w:rPr>
          <w:rFonts w:ascii="Times New Roman" w:hAnsi="Times New Roman" w:cs="Times New Roman"/>
          <w:sz w:val="24"/>
          <w:szCs w:val="24"/>
          <w:lang w:val="es-CO"/>
        </w:rPr>
      </w:pPr>
    </w:p>
    <w:p w:rsidRPr="006C0496" w:rsidR="006C0496" w:rsidP="00A17A63" w:rsidRDefault="006C0496" w14:paraId="4D5638AD" w14:textId="557D330B">
      <w:pPr>
        <w:ind w:left="360"/>
        <w:jc w:val="center"/>
        <w:rPr>
          <w:rFonts w:ascii="Times New Roman" w:hAnsi="Times New Roman" w:cs="Times New Roman"/>
          <w:sz w:val="24"/>
          <w:szCs w:val="24"/>
          <w:lang w:val="es-CO"/>
        </w:rPr>
      </w:pPr>
      <w:r w:rsidRPr="006C0496">
        <w:rPr>
          <w:rFonts w:ascii="Times New Roman" w:hAnsi="Times New Roman" w:cs="Times New Roman"/>
          <w:sz w:val="24"/>
          <w:szCs w:val="24"/>
          <w:lang w:val="es-CO"/>
        </w:rPr>
        <w:t>Universidad de Cundinamarca</w:t>
      </w:r>
    </w:p>
    <w:p w:rsidRPr="006C0496" w:rsidR="006C0496" w:rsidP="00A17A63" w:rsidRDefault="006C0496" w14:paraId="7FC92042" w14:textId="77777777">
      <w:pPr>
        <w:ind w:left="360"/>
        <w:jc w:val="center"/>
        <w:rPr>
          <w:rFonts w:ascii="Times New Roman" w:hAnsi="Times New Roman" w:cs="Times New Roman"/>
          <w:sz w:val="24"/>
          <w:szCs w:val="24"/>
          <w:lang w:val="es-CO"/>
        </w:rPr>
      </w:pPr>
      <w:r w:rsidRPr="006C0496">
        <w:rPr>
          <w:rFonts w:ascii="Times New Roman" w:hAnsi="Times New Roman" w:cs="Times New Roman"/>
          <w:sz w:val="24"/>
          <w:szCs w:val="24"/>
          <w:lang w:val="es-CO"/>
        </w:rPr>
        <w:t>Campo de Aprendizaje Institucional: Ciencia, Tecnología e Innovación</w:t>
      </w:r>
    </w:p>
    <w:p w:rsidRPr="006C0496" w:rsidR="006C0496" w:rsidP="00A17A63" w:rsidRDefault="0010234D" w14:paraId="61E774E4" w14:textId="78E6CB61">
      <w:pPr>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Facatativá, Colombia</w:t>
      </w:r>
    </w:p>
    <w:p w:rsidRPr="006C0496" w:rsidR="006C0496" w:rsidP="00A17A63" w:rsidRDefault="0010234D" w14:paraId="077C44D8" w14:textId="127C8A8A">
      <w:pPr>
        <w:ind w:left="360"/>
        <w:jc w:val="center"/>
        <w:rPr>
          <w:rFonts w:ascii="Times New Roman" w:hAnsi="Times New Roman" w:cs="Times New Roman"/>
          <w:sz w:val="24"/>
          <w:szCs w:val="24"/>
          <w:lang w:val="es-CO"/>
        </w:rPr>
      </w:pPr>
      <w:r>
        <w:rPr>
          <w:rFonts w:ascii="Times New Roman" w:hAnsi="Times New Roman" w:cs="Times New Roman"/>
          <w:sz w:val="24"/>
          <w:szCs w:val="24"/>
          <w:lang w:val="es-CO"/>
        </w:rPr>
        <w:t>2/09/2025</w:t>
      </w:r>
    </w:p>
    <w:p w:rsidR="006C0496" w:rsidP="006C0496" w:rsidRDefault="006C0496" w14:paraId="4569C92B" w14:textId="68341BEE">
      <w:pPr>
        <w:rPr>
          <w:rFonts w:ascii="Times New Roman" w:hAnsi="Times New Roman" w:cs="Times New Roman"/>
          <w:sz w:val="24"/>
          <w:szCs w:val="24"/>
          <w:lang w:val="es-CO"/>
        </w:rPr>
      </w:pPr>
    </w:p>
    <w:p w:rsidR="005B392F" w:rsidP="006C0496" w:rsidRDefault="005B392F" w14:paraId="22FC5F87" w14:textId="77777777">
      <w:pPr>
        <w:rPr>
          <w:rFonts w:ascii="Times New Roman" w:hAnsi="Times New Roman" w:cs="Times New Roman"/>
          <w:sz w:val="24"/>
          <w:szCs w:val="24"/>
          <w:lang w:val="es-CO"/>
        </w:rPr>
      </w:pPr>
    </w:p>
    <w:p w:rsidRPr="006C0496" w:rsidR="005B392F" w:rsidP="006C0496" w:rsidRDefault="005B392F" w14:paraId="06109D58" w14:textId="77777777">
      <w:pPr>
        <w:rPr>
          <w:rFonts w:ascii="Times New Roman" w:hAnsi="Times New Roman" w:cs="Times New Roman"/>
          <w:sz w:val="24"/>
          <w:szCs w:val="24"/>
          <w:lang w:val="es-CO"/>
        </w:rPr>
      </w:pPr>
    </w:p>
    <w:p w:rsidRPr="006C0496" w:rsidR="006C0496" w:rsidP="0019777C" w:rsidRDefault="006C0496" w14:paraId="06574107" w14:textId="77777777">
      <w:pPr>
        <w:pStyle w:val="Ttulo"/>
      </w:pPr>
      <w:r w:rsidRPr="006C0496">
        <w:t>Resumen</w:t>
      </w:r>
    </w:p>
    <w:p w:rsidRPr="006717AE" w:rsidR="006C0496" w:rsidP="006717AE" w:rsidRDefault="0010234D" w14:paraId="3F324385" w14:textId="2ECE1208">
      <w:pPr>
        <w:rPr>
          <w:rFonts w:ascii="Times New Roman" w:hAnsi="Times New Roman" w:cs="Times New Roman"/>
          <w:sz w:val="24"/>
          <w:szCs w:val="24"/>
          <w:lang w:val="es-CO"/>
        </w:rPr>
      </w:pPr>
      <w:r w:rsidRPr="0010234D">
        <w:rPr>
          <w:rFonts w:ascii="Times New Roman" w:hAnsi="Times New Roman" w:cs="Times New Roman"/>
          <w:sz w:val="24"/>
          <w:szCs w:val="24"/>
        </w:rPr>
        <w:t>El presente proyecto tiene como propósito diseñar e implementar un gestor de bases de datos basado en programación en bloques, orientado a estudiantes de la Universidad de Cundinamarca que no poseen conocimientos previos en programación. La propuesta busca facilitar la comprensión y manejo de los conceptos fundamentales de bases de datos mediante un entorno visual e intuitivo, reduciendo la barrera técnica que suele generar el aprendizaje de lenguajes como SQL. El gestor permitirá a los usuarios manipular bases de datos de forma simple, promoviendo un aprendizaje significativo y motivador. Asimismo, se plantea como una estrategia pedagógica innovadora que fomente la inclusión educativa, apoye la enseñanza de competencias digitales y mejore el acceso al conocimiento. Este estudio se desarrollará bajo un enfoque mixto, con el fin de analizar la efectividad del gestor tanto en el desempeño académico de los estudiantes como en su percepción de facilidad de uso. Con ello, se espera contribuir a la innovación educativa y a la democratización del acceso al aprendizaje de tecnologías de la información en la región.</w:t>
      </w:r>
    </w:p>
    <w:p w:rsidRPr="006C0496" w:rsidR="006C0496" w:rsidP="006C0496" w:rsidRDefault="006C0496" w14:paraId="065523F4" w14:textId="519CBC2E">
      <w:pPr>
        <w:rPr>
          <w:rFonts w:ascii="Times New Roman" w:hAnsi="Times New Roman" w:cs="Times New Roman"/>
          <w:sz w:val="24"/>
          <w:szCs w:val="24"/>
          <w:lang w:val="es-CO"/>
        </w:rPr>
      </w:pPr>
    </w:p>
    <w:p w:rsidRPr="006C0496" w:rsidR="006C0496" w:rsidP="006C0496" w:rsidRDefault="006C0496" w14:paraId="0B510AEE"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Palabras clave</w:t>
      </w:r>
    </w:p>
    <w:p w:rsidRPr="0010234D" w:rsidR="0010234D" w:rsidP="0010234D" w:rsidRDefault="0010234D" w14:paraId="3909D901" w14:textId="77777777">
      <w:pPr>
        <w:rPr>
          <w:rFonts w:ascii="Times New Roman" w:hAnsi="Times New Roman" w:cs="Times New Roman"/>
          <w:i/>
          <w:iCs/>
          <w:sz w:val="24"/>
          <w:szCs w:val="24"/>
          <w:lang w:val="es-CO"/>
        </w:rPr>
      </w:pPr>
      <w:r w:rsidRPr="0010234D">
        <w:rPr>
          <w:rFonts w:ascii="Times New Roman" w:hAnsi="Times New Roman" w:cs="Times New Roman"/>
          <w:i/>
          <w:iCs/>
          <w:sz w:val="24"/>
          <w:szCs w:val="24"/>
          <w:lang w:val="es-CO"/>
        </w:rPr>
        <w:t>Bases de datos, programación en bloques, educación, aprendizaje, innovación pedagógica</w:t>
      </w:r>
    </w:p>
    <w:p w:rsidRPr="006C0496" w:rsidR="006C0496" w:rsidP="006C0496" w:rsidRDefault="006C0496" w14:paraId="573A245B" w14:textId="0C3593F2">
      <w:pPr>
        <w:rPr>
          <w:rFonts w:ascii="Times New Roman" w:hAnsi="Times New Roman" w:cs="Times New Roman"/>
          <w:sz w:val="24"/>
          <w:szCs w:val="24"/>
          <w:lang w:val="es-CO"/>
        </w:rPr>
      </w:pPr>
    </w:p>
    <w:p w:rsidRPr="006C0496" w:rsidR="006C0496" w:rsidP="006C0496" w:rsidRDefault="006C0496" w14:paraId="6C91ADF8"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Introducción</w:t>
      </w:r>
    </w:p>
    <w:p w:rsidRPr="0010234D" w:rsidR="0010234D" w:rsidDel="00C87265" w:rsidP="0010234D" w:rsidRDefault="0010234D" w14:paraId="38B84972" w14:textId="0C00D98B">
      <w:pPr>
        <w:rPr>
          <w:del w:author="Anonymous Reviewer" w:date="2025-09-08T13:32:00Z" w16du:dateUtc="2025-09-08T18:32:00Z" w:id="6"/>
          <w:rFonts w:ascii="Times New Roman" w:hAnsi="Times New Roman" w:cs="Times New Roman"/>
          <w:b/>
          <w:bCs/>
          <w:sz w:val="24"/>
          <w:szCs w:val="24"/>
          <w:lang w:val="es-CO"/>
        </w:rPr>
      </w:pPr>
      <w:commentRangeStart w:id="7"/>
      <w:del w:author="Anonymous Reviewer" w:date="2025-09-08T13:32:00Z" w16du:dateUtc="2025-09-08T18:32:00Z" w:id="8">
        <w:r w:rsidRPr="0010234D" w:rsidDel="00C87265">
          <w:rPr>
            <w:rFonts w:ascii="Times New Roman" w:hAnsi="Times New Roman" w:cs="Times New Roman"/>
            <w:b/>
            <w:bCs/>
            <w:sz w:val="24"/>
            <w:szCs w:val="24"/>
            <w:lang w:val="es-CO"/>
          </w:rPr>
          <w:delText>Contextualización general</w:delText>
        </w:r>
      </w:del>
    </w:p>
    <w:p w:rsidRPr="0010234D" w:rsidR="0010234D" w:rsidP="0010234D" w:rsidRDefault="0010234D" w14:paraId="10E67B00" w14:textId="06FCFDA5">
      <w:pPr>
        <w:rPr>
          <w:rFonts w:ascii="Times New Roman" w:hAnsi="Times New Roman" w:cs="Times New Roman"/>
          <w:sz w:val="24"/>
          <w:szCs w:val="24"/>
          <w:lang w:val="es-CO"/>
        </w:rPr>
      </w:pPr>
      <w:r w:rsidRPr="0010234D">
        <w:rPr>
          <w:rFonts w:ascii="Times New Roman" w:hAnsi="Times New Roman" w:cs="Times New Roman"/>
          <w:sz w:val="24"/>
          <w:szCs w:val="24"/>
          <w:lang w:val="es-CO"/>
        </w:rPr>
        <w:t>El aprendizaje de bases de datos constituye un pilar fundamental en la formación académica de diversas disciplinas</w:t>
      </w:r>
      <w:commentRangeEnd w:id="7"/>
      <w:r w:rsidR="00C87265">
        <w:rPr>
          <w:rStyle w:val="Refdecomentario"/>
        </w:rPr>
        <w:commentReference w:id="7"/>
      </w:r>
      <w:r w:rsidRPr="0010234D">
        <w:rPr>
          <w:rFonts w:ascii="Times New Roman" w:hAnsi="Times New Roman" w:cs="Times New Roman"/>
          <w:sz w:val="24"/>
          <w:szCs w:val="24"/>
          <w:lang w:val="es-CO"/>
        </w:rPr>
        <w:t>, especialmente en áreas relacionadas con las ciencias de la computación, la ingeniería y la administración</w:t>
      </w:r>
      <w:ins w:author="Anonymous Reviewer" w:date="2025-09-08T13:32:00Z" w16du:dateUtc="2025-09-08T18:32:00Z" w:id="9">
        <w:r w:rsidR="00C87265">
          <w:rPr>
            <w:rFonts w:ascii="Times New Roman" w:hAnsi="Times New Roman" w:cs="Times New Roman"/>
            <w:sz w:val="24"/>
            <w:szCs w:val="24"/>
            <w:lang w:val="es-CO"/>
          </w:rPr>
          <w:t xml:space="preserve"> </w:t>
        </w:r>
        <w:r w:rsidRPr="00C87265" w:rsidR="00C87265">
          <w:rPr>
            <w:rFonts w:ascii="Times New Roman" w:hAnsi="Times New Roman" w:cs="Times New Roman"/>
            <w:sz w:val="24"/>
            <w:szCs w:val="24"/>
            <w:highlight w:val="yellow"/>
            <w:lang w:val="es-CO"/>
            <w:rPrChange w:author="Anonymous Reviewer" w:date="2025-09-08T13:32:00Z" w16du:dateUtc="2025-09-08T18:32:00Z" w:id="10">
              <w:rPr>
                <w:rFonts w:ascii="Times New Roman" w:hAnsi="Times New Roman" w:cs="Times New Roman"/>
                <w:sz w:val="24"/>
                <w:szCs w:val="24"/>
                <w:lang w:val="es-CO"/>
              </w:rPr>
            </w:rPrChange>
          </w:rPr>
          <w:t>(Cita?)</w:t>
        </w:r>
      </w:ins>
      <w:r w:rsidRPr="0010234D">
        <w:rPr>
          <w:rFonts w:ascii="Times New Roman" w:hAnsi="Times New Roman" w:cs="Times New Roman"/>
          <w:sz w:val="24"/>
          <w:szCs w:val="24"/>
          <w:lang w:val="es-CO"/>
        </w:rPr>
        <w:t>. Sin embargo, los estudiantes que inician sus estudios suelen enfrentarse a dificultades debido a la complejidad técnica de los lenguajes de programación asociados al manejo de datos, lo que genera una brecha significativa entre los conocimientos requeridos y sus capacidades iniciales</w:t>
      </w:r>
      <w:ins w:author="Anonymous Reviewer" w:date="2025-09-08T13:33:00Z" w16du:dateUtc="2025-09-08T18:33:00Z" w:id="11">
        <w:r w:rsidR="00C87265">
          <w:rPr>
            <w:rFonts w:ascii="Times New Roman" w:hAnsi="Times New Roman" w:cs="Times New Roman"/>
            <w:sz w:val="24"/>
            <w:szCs w:val="24"/>
            <w:lang w:val="es-CO"/>
          </w:rPr>
          <w:t xml:space="preserve"> </w:t>
        </w:r>
        <w:r w:rsidRPr="00C87265" w:rsidR="00C87265">
          <w:rPr>
            <w:rFonts w:ascii="Times New Roman" w:hAnsi="Times New Roman" w:cs="Times New Roman"/>
            <w:sz w:val="24"/>
            <w:szCs w:val="24"/>
            <w:highlight w:val="yellow"/>
            <w:lang w:val="es-CO"/>
            <w:rPrChange w:author="Anonymous Reviewer" w:date="2025-09-08T13:33:00Z" w16du:dateUtc="2025-09-08T18:33:00Z" w:id="12">
              <w:rPr>
                <w:rFonts w:ascii="Times New Roman" w:hAnsi="Times New Roman" w:cs="Times New Roman"/>
                <w:sz w:val="24"/>
                <w:szCs w:val="24"/>
                <w:lang w:val="es-CO"/>
              </w:rPr>
            </w:rPrChange>
          </w:rPr>
          <w:t>(Cita?)</w:t>
        </w:r>
      </w:ins>
      <w:r w:rsidRPr="0010234D">
        <w:rPr>
          <w:rFonts w:ascii="Times New Roman" w:hAnsi="Times New Roman" w:cs="Times New Roman"/>
          <w:sz w:val="24"/>
          <w:szCs w:val="24"/>
          <w:lang w:val="es-CO"/>
        </w:rPr>
        <w:t>.</w:t>
      </w:r>
    </w:p>
    <w:p w:rsidRPr="0010234D" w:rsidR="0010234D" w:rsidP="0010234D" w:rsidRDefault="0010234D" w14:paraId="04DA0B13" w14:textId="77777777">
      <w:pPr>
        <w:rPr>
          <w:rFonts w:ascii="Times New Roman" w:hAnsi="Times New Roman" w:cs="Times New Roman"/>
          <w:sz w:val="24"/>
          <w:szCs w:val="24"/>
          <w:lang w:val="es-CO"/>
        </w:rPr>
      </w:pPr>
      <w:r w:rsidRPr="0010234D">
        <w:rPr>
          <w:rFonts w:ascii="Times New Roman" w:hAnsi="Times New Roman" w:cs="Times New Roman"/>
          <w:sz w:val="24"/>
          <w:szCs w:val="24"/>
          <w:lang w:val="es-CO"/>
        </w:rPr>
        <w:t xml:space="preserve">La programación en bloques ha demostrado ser una estrategia efectiva en la enseñanza de conceptos relacionados con la lógica de programación y el pensamiento computacional (Resnick et al., 2009). Plataformas como Scratch y </w:t>
      </w:r>
      <w:proofErr w:type="spellStart"/>
      <w:r w:rsidRPr="0010234D">
        <w:rPr>
          <w:rFonts w:ascii="Times New Roman" w:hAnsi="Times New Roman" w:cs="Times New Roman"/>
          <w:sz w:val="24"/>
          <w:szCs w:val="24"/>
          <w:lang w:val="es-CO"/>
        </w:rPr>
        <w:t>Blockly</w:t>
      </w:r>
      <w:proofErr w:type="spellEnd"/>
      <w:r w:rsidRPr="0010234D">
        <w:rPr>
          <w:rFonts w:ascii="Times New Roman" w:hAnsi="Times New Roman" w:cs="Times New Roman"/>
          <w:sz w:val="24"/>
          <w:szCs w:val="24"/>
          <w:lang w:val="es-CO"/>
        </w:rPr>
        <w:t xml:space="preserve"> </w:t>
      </w:r>
      <w:commentRangeStart w:id="13"/>
      <w:r w:rsidRPr="0010234D">
        <w:rPr>
          <w:rFonts w:ascii="Times New Roman" w:hAnsi="Times New Roman" w:cs="Times New Roman"/>
          <w:sz w:val="24"/>
          <w:szCs w:val="24"/>
          <w:lang w:val="es-CO"/>
        </w:rPr>
        <w:t>han simplificado procesos complejos, permitiendo a principiantes adentrarse en la programación de forma visual y progresiva.</w:t>
      </w:r>
      <w:commentRangeEnd w:id="13"/>
      <w:r w:rsidR="00C87265">
        <w:rPr>
          <w:rStyle w:val="Refdecomentario"/>
        </w:rPr>
        <w:commentReference w:id="13"/>
      </w:r>
      <w:r w:rsidRPr="0010234D">
        <w:rPr>
          <w:rFonts w:ascii="Times New Roman" w:hAnsi="Times New Roman" w:cs="Times New Roman"/>
          <w:sz w:val="24"/>
          <w:szCs w:val="24"/>
          <w:lang w:val="es-CO"/>
        </w:rPr>
        <w:t xml:space="preserve"> Por otro lado, la enseñanza de bases de datos se ha centrado tradicionalmente en la práctica </w:t>
      </w:r>
      <w:commentRangeStart w:id="14"/>
      <w:r w:rsidRPr="0010234D">
        <w:rPr>
          <w:rFonts w:ascii="Times New Roman" w:hAnsi="Times New Roman" w:cs="Times New Roman"/>
          <w:sz w:val="24"/>
          <w:szCs w:val="24"/>
          <w:lang w:val="es-CO"/>
        </w:rPr>
        <w:t>de consultas SQL</w:t>
      </w:r>
      <w:commentRangeEnd w:id="14"/>
      <w:r w:rsidR="00C87265">
        <w:rPr>
          <w:rStyle w:val="Refdecomentario"/>
        </w:rPr>
        <w:commentReference w:id="14"/>
      </w:r>
      <w:r w:rsidRPr="0010234D">
        <w:rPr>
          <w:rFonts w:ascii="Times New Roman" w:hAnsi="Times New Roman" w:cs="Times New Roman"/>
          <w:sz w:val="24"/>
          <w:szCs w:val="24"/>
          <w:lang w:val="es-CO"/>
        </w:rPr>
        <w:t>, limitando el acceso a quienes no dominan habilidades de codificación (Connolly &amp; Begg, 2015). Esto plantea la necesidad de enfoques innovadores que integren lo pedagógico con lo tecnológico.</w:t>
      </w:r>
    </w:p>
    <w:p w:rsidRPr="0010234D" w:rsidR="0010234D" w:rsidP="0010234D" w:rsidRDefault="0010234D" w14:paraId="3A6DF5D8" w14:textId="77777777">
      <w:pPr>
        <w:rPr>
          <w:rFonts w:ascii="Times New Roman" w:hAnsi="Times New Roman" w:cs="Times New Roman"/>
          <w:sz w:val="24"/>
          <w:szCs w:val="24"/>
          <w:lang w:val="es-CO"/>
        </w:rPr>
      </w:pPr>
      <w:r w:rsidRPr="0010234D">
        <w:rPr>
          <w:rFonts w:ascii="Times New Roman" w:hAnsi="Times New Roman" w:cs="Times New Roman"/>
          <w:sz w:val="24"/>
          <w:szCs w:val="24"/>
          <w:lang w:val="es-CO"/>
        </w:rPr>
        <w:t>El presente proyecto propone un puente entre la enseñanza tradicional de bases de datos y metodologías didácticas modernas, promoviendo un aprendizaje accesible para todos los estudiantes, incluso aquellos sin experiencia en programación.</w:t>
      </w:r>
    </w:p>
    <w:p w:rsidRPr="0010234D" w:rsidR="0010234D" w:rsidP="0010234D" w:rsidRDefault="0010234D" w14:paraId="0B2610B3" w14:textId="77777777">
      <w:pPr>
        <w:rPr>
          <w:rFonts w:ascii="Times New Roman" w:hAnsi="Times New Roman" w:cs="Times New Roman"/>
          <w:sz w:val="24"/>
          <w:szCs w:val="24"/>
          <w:lang w:val="es-CO"/>
        </w:rPr>
      </w:pPr>
      <w:r w:rsidRPr="0010234D">
        <w:rPr>
          <w:rFonts w:ascii="Times New Roman" w:hAnsi="Times New Roman" w:cs="Times New Roman"/>
          <w:sz w:val="24"/>
          <w:szCs w:val="24"/>
          <w:lang w:val="es-CO"/>
        </w:rPr>
        <w:lastRenderedPageBreak/>
        <w:t>Este trabajo se relaciona principalmente con el ODS 4: Educación de calidad, ya que busca garantizar una formación inclusiva y equitativa mediante herramientas innovadoras que democratizan el aprendizaje.</w:t>
      </w:r>
    </w:p>
    <w:p w:rsidRPr="006C0496" w:rsidR="006C0496" w:rsidDel="00C87265" w:rsidP="006C0496" w:rsidRDefault="006C0496" w14:paraId="6A720A09" w14:textId="0257F096">
      <w:pPr>
        <w:rPr>
          <w:del w:author="Anonymous Reviewer" w:date="2025-09-08T13:33:00Z" w16du:dateUtc="2025-09-08T18:33:00Z" w:id="15"/>
          <w:rFonts w:ascii="Times New Roman" w:hAnsi="Times New Roman" w:cs="Times New Roman"/>
          <w:sz w:val="24"/>
          <w:szCs w:val="24"/>
          <w:lang w:val="es-CO"/>
        </w:rPr>
      </w:pPr>
    </w:p>
    <w:p w:rsidRPr="006C0496" w:rsidR="006C0496" w:rsidP="006C0496" w:rsidRDefault="006C0496" w14:paraId="33F7F960"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Planteamiento del Problema</w:t>
      </w:r>
    </w:p>
    <w:p w:rsidRPr="0010234D" w:rsidR="0010234D" w:rsidP="0010234D" w:rsidRDefault="0010234D" w14:paraId="7B23669A" w14:textId="77777777">
      <w:pPr>
        <w:rPr>
          <w:rFonts w:ascii="Times New Roman" w:hAnsi="Times New Roman" w:cs="Times New Roman"/>
          <w:sz w:val="24"/>
          <w:szCs w:val="24"/>
          <w:lang w:val="es-CO"/>
        </w:rPr>
      </w:pPr>
      <w:r w:rsidRPr="0010234D">
        <w:rPr>
          <w:rFonts w:ascii="Times New Roman" w:hAnsi="Times New Roman" w:cs="Times New Roman"/>
          <w:sz w:val="24"/>
          <w:szCs w:val="24"/>
          <w:lang w:val="es-CO"/>
        </w:rPr>
        <w:t xml:space="preserve">Los estudiantes de </w:t>
      </w:r>
      <w:commentRangeStart w:id="16"/>
      <w:r w:rsidRPr="0010234D">
        <w:rPr>
          <w:rFonts w:ascii="Times New Roman" w:hAnsi="Times New Roman" w:cs="Times New Roman"/>
          <w:sz w:val="24"/>
          <w:szCs w:val="24"/>
          <w:lang w:val="es-CO"/>
        </w:rPr>
        <w:t xml:space="preserve">primeros semestres </w:t>
      </w:r>
      <w:commentRangeEnd w:id="16"/>
      <w:r w:rsidR="00C87265">
        <w:rPr>
          <w:rStyle w:val="Refdecomentario"/>
        </w:rPr>
        <w:commentReference w:id="16"/>
      </w:r>
      <w:r w:rsidRPr="0010234D">
        <w:rPr>
          <w:rFonts w:ascii="Times New Roman" w:hAnsi="Times New Roman" w:cs="Times New Roman"/>
          <w:sz w:val="24"/>
          <w:szCs w:val="24"/>
          <w:lang w:val="es-CO"/>
        </w:rPr>
        <w:t>en la Universidad de Cundinamarca enfrentan dificultades para comprender los conceptos fundamentales de bases de datos debido a la falta de conocimientos previos en programación. Esto genera desmotivación, bajo rendimiento académico y limita su capacidad de aplicar dichos conocimientos en contextos prácticos.</w:t>
      </w:r>
    </w:p>
    <w:p w:rsidRPr="0010234D" w:rsidR="0010234D" w:rsidP="0010234D" w:rsidRDefault="0010234D" w14:paraId="3A2E20EF" w14:textId="77777777">
      <w:pPr>
        <w:rPr>
          <w:rFonts w:ascii="Times New Roman" w:hAnsi="Times New Roman" w:cs="Times New Roman"/>
          <w:sz w:val="24"/>
          <w:szCs w:val="24"/>
          <w:lang w:val="es-CO"/>
        </w:rPr>
      </w:pPr>
      <w:r w:rsidRPr="0010234D">
        <w:rPr>
          <w:rFonts w:ascii="Times New Roman" w:hAnsi="Times New Roman" w:cs="Times New Roman"/>
          <w:sz w:val="24"/>
          <w:szCs w:val="24"/>
          <w:lang w:val="es-CO"/>
        </w:rPr>
        <w:t>El diseño de un gestor de bases de datos basado en programación en bloques representa una solución innovadora, que simplifica procesos complejos y promueve un aprendizaje accesible y significativo.</w:t>
      </w:r>
    </w:p>
    <w:p w:rsidRPr="0010234D" w:rsidR="0010234D" w:rsidP="0010234D" w:rsidRDefault="0010234D" w14:paraId="4F0CE2C5" w14:textId="3B437638">
      <w:pPr>
        <w:rPr>
          <w:rFonts w:ascii="Times New Roman" w:hAnsi="Times New Roman" w:cs="Times New Roman"/>
          <w:sz w:val="24"/>
          <w:szCs w:val="24"/>
          <w:lang w:val="es-CO"/>
        </w:rPr>
      </w:pPr>
      <w:r w:rsidRPr="0010234D">
        <w:rPr>
          <w:rFonts w:ascii="Times New Roman" w:hAnsi="Times New Roman" w:cs="Times New Roman"/>
          <w:sz w:val="24"/>
          <w:szCs w:val="24"/>
          <w:lang w:val="es-CO"/>
        </w:rPr>
        <w:t xml:space="preserve">¿Cómo influye el uso de un gestor de bases de datos basado en programación en bloques en la comprensión y manejo de conceptos fundamentales de bases de datos por parte de estudiantes de la Universidad de Cundinamarca </w:t>
      </w:r>
      <w:del w:author="Anonymous Reviewer" w:date="2025-09-08T13:40:00Z" w16du:dateUtc="2025-09-08T18:40:00Z" w:id="17">
        <w:r w:rsidRPr="0010234D" w:rsidDel="00C87265">
          <w:rPr>
            <w:rFonts w:ascii="Times New Roman" w:hAnsi="Times New Roman" w:cs="Times New Roman"/>
            <w:sz w:val="24"/>
            <w:szCs w:val="24"/>
            <w:lang w:val="es-CO"/>
          </w:rPr>
          <w:delText xml:space="preserve">sin </w:delText>
        </w:r>
      </w:del>
      <w:ins w:author="Anonymous Reviewer" w:date="2025-09-08T13:40:00Z" w16du:dateUtc="2025-09-08T18:40:00Z" w:id="18">
        <w:r w:rsidR="00C87265">
          <w:rPr>
            <w:rFonts w:ascii="Times New Roman" w:hAnsi="Times New Roman" w:cs="Times New Roman"/>
            <w:sz w:val="24"/>
            <w:szCs w:val="24"/>
            <w:lang w:val="es-CO"/>
          </w:rPr>
          <w:t>que no poseen</w:t>
        </w:r>
        <w:r w:rsidRPr="0010234D" w:rsidR="00C87265">
          <w:rPr>
            <w:rFonts w:ascii="Times New Roman" w:hAnsi="Times New Roman" w:cs="Times New Roman"/>
            <w:sz w:val="24"/>
            <w:szCs w:val="24"/>
            <w:lang w:val="es-CO"/>
          </w:rPr>
          <w:t xml:space="preserve"> </w:t>
        </w:r>
      </w:ins>
      <w:r w:rsidRPr="0010234D">
        <w:rPr>
          <w:rFonts w:ascii="Times New Roman" w:hAnsi="Times New Roman" w:cs="Times New Roman"/>
          <w:sz w:val="24"/>
          <w:szCs w:val="24"/>
          <w:lang w:val="es-CO"/>
        </w:rPr>
        <w:t>conocimientos previos en programación?</w:t>
      </w:r>
    </w:p>
    <w:p w:rsidRPr="006C0496" w:rsidR="006C0496" w:rsidP="006C0496" w:rsidRDefault="006C0496" w14:paraId="1DFEBD27" w14:textId="3384C3E3">
      <w:pPr>
        <w:rPr>
          <w:rFonts w:ascii="Times New Roman" w:hAnsi="Times New Roman" w:cs="Times New Roman"/>
          <w:sz w:val="24"/>
          <w:szCs w:val="24"/>
          <w:lang w:val="es-CO"/>
        </w:rPr>
      </w:pPr>
    </w:p>
    <w:p w:rsidRPr="006C0496" w:rsidR="006C0496" w:rsidP="006C0496" w:rsidRDefault="006C0496" w14:paraId="50AB4EA5"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Objetivos</w:t>
      </w:r>
    </w:p>
    <w:p w:rsidRPr="006C0496" w:rsidR="006C0496" w:rsidP="006C0496" w:rsidRDefault="006C0496" w14:paraId="56F4E2BC"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 general</w:t>
      </w:r>
    </w:p>
    <w:p w:rsidRPr="0010234D" w:rsidR="0010234D" w:rsidP="006C0496" w:rsidRDefault="0010234D" w14:paraId="3AA07C99" w14:textId="2DB99EEB">
      <w:pPr>
        <w:rPr>
          <w:rFonts w:ascii="Times New Roman" w:hAnsi="Times New Roman" w:cs="Times New Roman"/>
          <w:sz w:val="24"/>
          <w:szCs w:val="24"/>
        </w:rPr>
      </w:pPr>
      <w:r w:rsidRPr="0010234D">
        <w:rPr>
          <w:rFonts w:ascii="Times New Roman" w:hAnsi="Times New Roman" w:cs="Times New Roman"/>
          <w:sz w:val="24"/>
          <w:szCs w:val="24"/>
        </w:rPr>
        <w:t xml:space="preserve">Analizar la influencia del uso de un gestor de bases de datos basado en programación en bloques en la comprensión y manejo de conceptos fundamentales de bases de datos por parte de estudiantes de la Universidad de Cundinamarca </w:t>
      </w:r>
      <w:del w:author="Anonymous Reviewer" w:date="2025-09-08T13:40:00Z" w16du:dateUtc="2025-09-08T18:40:00Z" w:id="19">
        <w:r w:rsidRPr="0010234D" w:rsidDel="00C87265">
          <w:rPr>
            <w:rFonts w:ascii="Times New Roman" w:hAnsi="Times New Roman" w:cs="Times New Roman"/>
            <w:sz w:val="24"/>
            <w:szCs w:val="24"/>
          </w:rPr>
          <w:delText xml:space="preserve">sin </w:delText>
        </w:r>
      </w:del>
      <w:ins w:author="Anonymous Reviewer" w:date="2025-09-08T13:40:00Z" w16du:dateUtc="2025-09-08T18:40:00Z" w:id="20">
        <w:r w:rsidR="00C87265">
          <w:rPr>
            <w:rFonts w:ascii="Times New Roman" w:hAnsi="Times New Roman" w:cs="Times New Roman"/>
            <w:sz w:val="24"/>
            <w:szCs w:val="24"/>
          </w:rPr>
          <w:t>que no posean</w:t>
        </w:r>
        <w:r w:rsidRPr="0010234D" w:rsidR="00C87265">
          <w:rPr>
            <w:rFonts w:ascii="Times New Roman" w:hAnsi="Times New Roman" w:cs="Times New Roman"/>
            <w:sz w:val="24"/>
            <w:szCs w:val="24"/>
          </w:rPr>
          <w:t xml:space="preserve"> </w:t>
        </w:r>
      </w:ins>
      <w:r w:rsidRPr="0010234D">
        <w:rPr>
          <w:rFonts w:ascii="Times New Roman" w:hAnsi="Times New Roman" w:cs="Times New Roman"/>
          <w:sz w:val="24"/>
          <w:szCs w:val="24"/>
        </w:rPr>
        <w:t>conocimientos previos en programación.</w:t>
      </w:r>
    </w:p>
    <w:p w:rsidRPr="006C0496" w:rsidR="006C0496" w:rsidP="006C0496" w:rsidRDefault="006C0496" w14:paraId="4315E12F" w14:textId="59555B68">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Objetivos específicos</w:t>
      </w:r>
    </w:p>
    <w:p w:rsidRPr="0010234D" w:rsidR="0010234D" w:rsidP="0010234D" w:rsidRDefault="0010234D" w14:paraId="61B8B12C" w14:textId="77777777">
      <w:pPr>
        <w:numPr>
          <w:ilvl w:val="0"/>
          <w:numId w:val="12"/>
        </w:numPr>
        <w:rPr>
          <w:rFonts w:ascii="Times New Roman" w:hAnsi="Times New Roman" w:cs="Times New Roman"/>
          <w:sz w:val="24"/>
          <w:szCs w:val="24"/>
          <w:lang w:val="es-CO"/>
        </w:rPr>
      </w:pPr>
      <w:r w:rsidRPr="0010234D">
        <w:rPr>
          <w:rFonts w:ascii="Times New Roman" w:hAnsi="Times New Roman" w:cs="Times New Roman"/>
          <w:sz w:val="24"/>
          <w:szCs w:val="24"/>
          <w:lang w:val="es-CO"/>
        </w:rPr>
        <w:t>Diseñar un gestor de bases de datos con interfaz de programación en bloques accesible para principiantes.</w:t>
      </w:r>
    </w:p>
    <w:p w:rsidRPr="0010234D" w:rsidR="0010234D" w:rsidP="0010234D" w:rsidRDefault="0010234D" w14:paraId="0571CBDD" w14:textId="77777777">
      <w:pPr>
        <w:numPr>
          <w:ilvl w:val="0"/>
          <w:numId w:val="12"/>
        </w:numPr>
        <w:rPr>
          <w:rFonts w:ascii="Times New Roman" w:hAnsi="Times New Roman" w:cs="Times New Roman"/>
          <w:sz w:val="24"/>
          <w:szCs w:val="24"/>
          <w:lang w:val="es-CO"/>
        </w:rPr>
      </w:pPr>
      <w:r w:rsidRPr="0010234D">
        <w:rPr>
          <w:rFonts w:ascii="Times New Roman" w:hAnsi="Times New Roman" w:cs="Times New Roman"/>
          <w:sz w:val="24"/>
          <w:szCs w:val="24"/>
          <w:lang w:val="es-CO"/>
        </w:rPr>
        <w:t>Implementar el gestor en un grupo de estudiantes de la Universidad de Cundinamarca.</w:t>
      </w:r>
    </w:p>
    <w:p w:rsidRPr="0010234D" w:rsidR="0010234D" w:rsidP="0010234D" w:rsidRDefault="0010234D" w14:paraId="79A69FD1" w14:textId="77777777">
      <w:pPr>
        <w:numPr>
          <w:ilvl w:val="0"/>
          <w:numId w:val="12"/>
        </w:numPr>
        <w:rPr>
          <w:rFonts w:ascii="Times New Roman" w:hAnsi="Times New Roman" w:cs="Times New Roman"/>
          <w:sz w:val="24"/>
          <w:szCs w:val="24"/>
          <w:lang w:val="es-CO"/>
        </w:rPr>
      </w:pPr>
      <w:r w:rsidRPr="0010234D">
        <w:rPr>
          <w:rFonts w:ascii="Times New Roman" w:hAnsi="Times New Roman" w:cs="Times New Roman"/>
          <w:sz w:val="24"/>
          <w:szCs w:val="24"/>
          <w:lang w:val="es-CO"/>
        </w:rPr>
        <w:t>Evaluar el impacto de la herramienta en la comprensión de los conceptos fundamentales de bases de datos.</w:t>
      </w:r>
    </w:p>
    <w:p w:rsidRPr="0010234D" w:rsidR="0010234D" w:rsidP="0010234D" w:rsidRDefault="0010234D" w14:paraId="084E2085" w14:textId="77777777">
      <w:pPr>
        <w:numPr>
          <w:ilvl w:val="0"/>
          <w:numId w:val="12"/>
        </w:numPr>
        <w:rPr>
          <w:rFonts w:ascii="Times New Roman" w:hAnsi="Times New Roman" w:cs="Times New Roman"/>
          <w:sz w:val="24"/>
          <w:szCs w:val="24"/>
          <w:lang w:val="es-CO"/>
        </w:rPr>
      </w:pPr>
      <w:r w:rsidRPr="0010234D">
        <w:rPr>
          <w:rFonts w:ascii="Times New Roman" w:hAnsi="Times New Roman" w:cs="Times New Roman"/>
          <w:sz w:val="24"/>
          <w:szCs w:val="24"/>
          <w:lang w:val="es-CO"/>
        </w:rPr>
        <w:t>Comparar los resultados obtenidos con los métodos tradicionales de enseñanza de bases de datos.</w:t>
      </w:r>
    </w:p>
    <w:p w:rsidRPr="0010234D" w:rsidR="0010234D" w:rsidP="0010234D" w:rsidRDefault="0010234D" w14:paraId="38425114" w14:textId="77777777">
      <w:pPr>
        <w:numPr>
          <w:ilvl w:val="0"/>
          <w:numId w:val="12"/>
        </w:numPr>
        <w:rPr>
          <w:rFonts w:ascii="Times New Roman" w:hAnsi="Times New Roman" w:cs="Times New Roman"/>
          <w:sz w:val="24"/>
          <w:szCs w:val="24"/>
          <w:lang w:val="es-CO"/>
        </w:rPr>
      </w:pPr>
      <w:r w:rsidRPr="0010234D">
        <w:rPr>
          <w:rFonts w:ascii="Times New Roman" w:hAnsi="Times New Roman" w:cs="Times New Roman"/>
          <w:sz w:val="24"/>
          <w:szCs w:val="24"/>
          <w:lang w:val="es-CO"/>
        </w:rPr>
        <w:t>Proponer mejoras al gestor en función de los hallazgos del estudio.</w:t>
      </w:r>
    </w:p>
    <w:p w:rsidRPr="006C0496" w:rsidR="006C0496" w:rsidP="006C0496" w:rsidRDefault="006C0496" w14:paraId="16478E4C" w14:textId="075BA5CC">
      <w:pPr>
        <w:rPr>
          <w:rFonts w:ascii="Times New Roman" w:hAnsi="Times New Roman" w:cs="Times New Roman"/>
          <w:sz w:val="24"/>
          <w:szCs w:val="24"/>
          <w:lang w:val="es-CO"/>
        </w:rPr>
      </w:pPr>
    </w:p>
    <w:p w:rsidRPr="006C0496" w:rsidR="006C0496" w:rsidP="006C0496" w:rsidRDefault="006C0496" w14:paraId="522AB1F4"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Justificación</w:t>
      </w:r>
    </w:p>
    <w:p w:rsidRPr="0010234D" w:rsidR="0010234D" w:rsidP="0010234D" w:rsidRDefault="0010234D" w14:paraId="7D3A6A5D" w14:textId="77777777">
      <w:pPr>
        <w:numPr>
          <w:ilvl w:val="0"/>
          <w:numId w:val="13"/>
        </w:numPr>
        <w:rPr>
          <w:rFonts w:ascii="Times New Roman" w:hAnsi="Times New Roman" w:cs="Times New Roman"/>
          <w:sz w:val="24"/>
          <w:szCs w:val="24"/>
          <w:lang w:val="es-CO"/>
        </w:rPr>
      </w:pPr>
      <w:commentRangeStart w:id="21"/>
      <w:r w:rsidRPr="0010234D">
        <w:rPr>
          <w:rFonts w:ascii="Times New Roman" w:hAnsi="Times New Roman" w:cs="Times New Roman"/>
          <w:sz w:val="24"/>
          <w:szCs w:val="24"/>
          <w:lang w:val="es-CO"/>
        </w:rPr>
        <w:lastRenderedPageBreak/>
        <w:t>Pertinencia social: Democratiza el aprendizaje de tecnologías de la información y fomenta la inclusión educativa.</w:t>
      </w:r>
    </w:p>
    <w:p w:rsidRPr="0010234D" w:rsidR="0010234D" w:rsidP="0010234D" w:rsidRDefault="0010234D" w14:paraId="450F6566" w14:textId="77777777">
      <w:pPr>
        <w:numPr>
          <w:ilvl w:val="0"/>
          <w:numId w:val="13"/>
        </w:numPr>
        <w:rPr>
          <w:rFonts w:ascii="Times New Roman" w:hAnsi="Times New Roman" w:cs="Times New Roman"/>
          <w:sz w:val="24"/>
          <w:szCs w:val="24"/>
          <w:lang w:val="es-CO"/>
        </w:rPr>
      </w:pPr>
      <w:r w:rsidRPr="0010234D">
        <w:rPr>
          <w:rFonts w:ascii="Times New Roman" w:hAnsi="Times New Roman" w:cs="Times New Roman"/>
          <w:sz w:val="24"/>
          <w:szCs w:val="24"/>
          <w:lang w:val="es-CO"/>
        </w:rPr>
        <w:t>Pertinencia económica: Reduce costos de formación especializada al brindar herramientas accesibles.</w:t>
      </w:r>
    </w:p>
    <w:p w:rsidRPr="0010234D" w:rsidR="0010234D" w:rsidP="0010234D" w:rsidRDefault="0010234D" w14:paraId="7AB1DE61" w14:textId="77777777">
      <w:pPr>
        <w:numPr>
          <w:ilvl w:val="0"/>
          <w:numId w:val="13"/>
        </w:numPr>
        <w:rPr>
          <w:rFonts w:ascii="Times New Roman" w:hAnsi="Times New Roman" w:cs="Times New Roman"/>
          <w:sz w:val="24"/>
          <w:szCs w:val="24"/>
          <w:lang w:val="es-CO"/>
        </w:rPr>
      </w:pPr>
      <w:r w:rsidRPr="0010234D">
        <w:rPr>
          <w:rFonts w:ascii="Times New Roman" w:hAnsi="Times New Roman" w:cs="Times New Roman"/>
          <w:sz w:val="24"/>
          <w:szCs w:val="24"/>
          <w:lang w:val="es-CO"/>
        </w:rPr>
        <w:t>Pertinencia académica: Promueve la innovación pedagógica y fortalece competencias digitales.</w:t>
      </w:r>
    </w:p>
    <w:p w:rsidRPr="0010234D" w:rsidR="0010234D" w:rsidP="0010234D" w:rsidRDefault="0010234D" w14:paraId="14AD37C3" w14:textId="77777777">
      <w:pPr>
        <w:numPr>
          <w:ilvl w:val="0"/>
          <w:numId w:val="13"/>
        </w:numPr>
        <w:rPr>
          <w:rFonts w:ascii="Times New Roman" w:hAnsi="Times New Roman" w:cs="Times New Roman"/>
          <w:sz w:val="24"/>
          <w:szCs w:val="24"/>
          <w:lang w:val="es-CO"/>
        </w:rPr>
      </w:pPr>
      <w:r w:rsidRPr="0010234D">
        <w:rPr>
          <w:rFonts w:ascii="Times New Roman" w:hAnsi="Times New Roman" w:cs="Times New Roman"/>
          <w:sz w:val="24"/>
          <w:szCs w:val="24"/>
          <w:lang w:val="es-CO"/>
        </w:rPr>
        <w:t>Contribuciones esperadas: Facilitar el aprendizaje de bases de datos y servir como modelo replicable en otras instituciones educativas.</w:t>
      </w:r>
    </w:p>
    <w:p w:rsidRPr="0010234D" w:rsidR="0010234D" w:rsidP="0010234D" w:rsidRDefault="0010234D" w14:paraId="5440E584" w14:textId="77777777">
      <w:pPr>
        <w:numPr>
          <w:ilvl w:val="0"/>
          <w:numId w:val="13"/>
        </w:numPr>
        <w:rPr>
          <w:rFonts w:ascii="Times New Roman" w:hAnsi="Times New Roman" w:cs="Times New Roman"/>
          <w:sz w:val="24"/>
          <w:szCs w:val="24"/>
          <w:lang w:val="es-CO"/>
        </w:rPr>
      </w:pPr>
      <w:r w:rsidRPr="0010234D">
        <w:rPr>
          <w:rFonts w:ascii="Times New Roman" w:hAnsi="Times New Roman" w:cs="Times New Roman"/>
          <w:sz w:val="24"/>
          <w:szCs w:val="24"/>
          <w:lang w:val="es-CO"/>
        </w:rPr>
        <w:t>Contexto local: Responde a las necesidades de los estudiantes de la Universidad de Cundinamarca y se proyecta como un aporte a nivel regional y nacional.</w:t>
      </w:r>
      <w:commentRangeEnd w:id="21"/>
      <w:r w:rsidR="0095743C">
        <w:rPr>
          <w:rStyle w:val="Refdecomentario"/>
        </w:rPr>
        <w:commentReference w:id="21"/>
      </w:r>
    </w:p>
    <w:p w:rsidRPr="006C0496" w:rsidR="006C0496" w:rsidP="006C0496" w:rsidRDefault="006C0496" w14:paraId="4D6626B8" w14:textId="155DE32C">
      <w:pPr>
        <w:rPr>
          <w:rFonts w:ascii="Times New Roman" w:hAnsi="Times New Roman" w:cs="Times New Roman"/>
          <w:sz w:val="24"/>
          <w:szCs w:val="24"/>
          <w:lang w:val="es-CO"/>
        </w:rPr>
      </w:pPr>
    </w:p>
    <w:p w:rsidRPr="006C0496" w:rsidR="006C0496" w:rsidDel="0095743C" w:rsidP="006C0496" w:rsidRDefault="006C0496" w14:paraId="62E83729" w14:textId="3837BA69">
      <w:pPr>
        <w:rPr>
          <w:del w:author="Anonymous Reviewer" w:date="2025-09-08T13:43:00Z" w16du:dateUtc="2025-09-08T18:43:00Z" w:id="22"/>
          <w:rFonts w:ascii="Times New Roman" w:hAnsi="Times New Roman" w:cs="Times New Roman"/>
          <w:b/>
          <w:bCs/>
          <w:sz w:val="24"/>
          <w:szCs w:val="24"/>
          <w:lang w:val="es-CO"/>
        </w:rPr>
      </w:pPr>
      <w:del w:author="Anonymous Reviewer" w:date="2025-09-08T13:43:00Z" w16du:dateUtc="2025-09-08T18:43:00Z" w:id="23">
        <w:r w:rsidRPr="006C0496" w:rsidDel="0095743C">
          <w:rPr>
            <w:rFonts w:ascii="Times New Roman" w:hAnsi="Times New Roman" w:cs="Times New Roman"/>
            <w:b/>
            <w:bCs/>
            <w:sz w:val="24"/>
            <w:szCs w:val="24"/>
            <w:lang w:val="es-CO"/>
          </w:rPr>
          <w:delText xml:space="preserve">Marco </w:delText>
        </w:r>
        <w:r w:rsidDel="0095743C" w:rsidR="006C117C">
          <w:rPr>
            <w:rFonts w:ascii="Times New Roman" w:hAnsi="Times New Roman" w:cs="Times New Roman"/>
            <w:b/>
            <w:bCs/>
            <w:sz w:val="24"/>
            <w:szCs w:val="24"/>
            <w:lang w:val="es-CO"/>
          </w:rPr>
          <w:delText>Referencial (preliminar, se consolidará en CTeI 1)</w:delText>
        </w:r>
      </w:del>
    </w:p>
    <w:p w:rsidRPr="0010234D" w:rsidR="0010234D" w:rsidDel="0095743C" w:rsidP="0010234D" w:rsidRDefault="0010234D" w14:paraId="4936ADC8" w14:textId="3F083444">
      <w:pPr>
        <w:numPr>
          <w:ilvl w:val="0"/>
          <w:numId w:val="15"/>
        </w:numPr>
        <w:rPr>
          <w:del w:author="Anonymous Reviewer" w:date="2025-09-08T13:43:00Z" w16du:dateUtc="2025-09-08T18:43:00Z" w:id="24"/>
          <w:rFonts w:ascii="Times New Roman" w:hAnsi="Times New Roman" w:cs="Times New Roman"/>
          <w:sz w:val="24"/>
          <w:szCs w:val="24"/>
          <w:lang w:val="es-CO"/>
        </w:rPr>
      </w:pPr>
      <w:del w:author="Anonymous Reviewer" w:date="2025-09-08T13:43:00Z" w16du:dateUtc="2025-09-08T18:43:00Z" w:id="25">
        <w:r w:rsidRPr="0010234D" w:rsidDel="0095743C">
          <w:rPr>
            <w:rFonts w:ascii="Times New Roman" w:hAnsi="Times New Roman" w:cs="Times New Roman"/>
            <w:sz w:val="24"/>
            <w:szCs w:val="24"/>
            <w:lang w:val="es-CO"/>
          </w:rPr>
          <w:delText>Bases de datos: conjunto estructurado de información (Connolly &amp; Begg, 2015).</w:delText>
        </w:r>
      </w:del>
    </w:p>
    <w:p w:rsidRPr="0010234D" w:rsidR="0010234D" w:rsidDel="0095743C" w:rsidP="0010234D" w:rsidRDefault="0010234D" w14:paraId="51B5B28A" w14:textId="33BD5418">
      <w:pPr>
        <w:numPr>
          <w:ilvl w:val="0"/>
          <w:numId w:val="15"/>
        </w:numPr>
        <w:rPr>
          <w:del w:author="Anonymous Reviewer" w:date="2025-09-08T13:43:00Z" w16du:dateUtc="2025-09-08T18:43:00Z" w:id="26"/>
          <w:rFonts w:ascii="Times New Roman" w:hAnsi="Times New Roman" w:cs="Times New Roman"/>
          <w:sz w:val="24"/>
          <w:szCs w:val="24"/>
          <w:lang w:val="es-CO"/>
        </w:rPr>
      </w:pPr>
      <w:del w:author="Anonymous Reviewer" w:date="2025-09-08T13:43:00Z" w16du:dateUtc="2025-09-08T18:43:00Z" w:id="27">
        <w:r w:rsidRPr="0010234D" w:rsidDel="0095743C">
          <w:rPr>
            <w:rFonts w:ascii="Times New Roman" w:hAnsi="Times New Roman" w:cs="Times New Roman"/>
            <w:sz w:val="24"/>
            <w:szCs w:val="24"/>
            <w:lang w:val="es-CO"/>
          </w:rPr>
          <w:delText>Programación en bloques: paradigma visual que facilita el aprendizaje de la lógica computacional (Resnick et al., 2009).</w:delText>
        </w:r>
      </w:del>
    </w:p>
    <w:p w:rsidRPr="0010234D" w:rsidR="0010234D" w:rsidDel="0095743C" w:rsidP="0010234D" w:rsidRDefault="0010234D" w14:paraId="428F2CA7" w14:textId="72E686CD">
      <w:pPr>
        <w:numPr>
          <w:ilvl w:val="0"/>
          <w:numId w:val="15"/>
        </w:numPr>
        <w:rPr>
          <w:del w:author="Anonymous Reviewer" w:date="2025-09-08T13:43:00Z" w16du:dateUtc="2025-09-08T18:43:00Z" w:id="28"/>
          <w:rFonts w:ascii="Times New Roman" w:hAnsi="Times New Roman" w:cs="Times New Roman"/>
          <w:sz w:val="24"/>
          <w:szCs w:val="24"/>
          <w:lang w:val="es-CO"/>
        </w:rPr>
      </w:pPr>
      <w:del w:author="Anonymous Reviewer" w:date="2025-09-08T13:43:00Z" w16du:dateUtc="2025-09-08T18:43:00Z" w:id="29">
        <w:r w:rsidRPr="0010234D" w:rsidDel="0095743C">
          <w:rPr>
            <w:rFonts w:ascii="Times New Roman" w:hAnsi="Times New Roman" w:cs="Times New Roman"/>
            <w:sz w:val="24"/>
            <w:szCs w:val="24"/>
            <w:lang w:val="es-CO"/>
          </w:rPr>
          <w:delText>Aprendizaje significativo: teoría de Ausubel aplicada al uso de herramientas educativas intuitivas.</w:delText>
        </w:r>
      </w:del>
    </w:p>
    <w:p w:rsidRPr="0010234D" w:rsidR="0010234D" w:rsidDel="0095743C" w:rsidP="0010234D" w:rsidRDefault="0010234D" w14:paraId="60674024" w14:textId="570F9189">
      <w:pPr>
        <w:numPr>
          <w:ilvl w:val="0"/>
          <w:numId w:val="16"/>
        </w:numPr>
        <w:rPr>
          <w:del w:author="Anonymous Reviewer" w:date="2025-09-08T13:43:00Z" w16du:dateUtc="2025-09-08T18:43:00Z" w:id="30"/>
          <w:rFonts w:ascii="Times New Roman" w:hAnsi="Times New Roman" w:cs="Times New Roman"/>
          <w:sz w:val="24"/>
          <w:szCs w:val="24"/>
          <w:lang w:val="es-CO"/>
        </w:rPr>
      </w:pPr>
      <w:del w:author="Anonymous Reviewer" w:date="2025-09-08T13:43:00Z" w16du:dateUtc="2025-09-08T18:43:00Z" w:id="31">
        <w:r w:rsidRPr="0010234D" w:rsidDel="0095743C">
          <w:rPr>
            <w:rFonts w:ascii="Times New Roman" w:hAnsi="Times New Roman" w:cs="Times New Roman"/>
            <w:sz w:val="24"/>
            <w:szCs w:val="24"/>
            <w:lang w:val="es-CO"/>
          </w:rPr>
          <w:delText>Variable independiente: uso del gestor de bases de datos con programación en bloques.</w:delText>
        </w:r>
      </w:del>
    </w:p>
    <w:p w:rsidRPr="0010234D" w:rsidR="0010234D" w:rsidDel="0095743C" w:rsidP="0010234D" w:rsidRDefault="0010234D" w14:paraId="74147F10" w14:textId="73A56031">
      <w:pPr>
        <w:numPr>
          <w:ilvl w:val="0"/>
          <w:numId w:val="16"/>
        </w:numPr>
        <w:rPr>
          <w:del w:author="Anonymous Reviewer" w:date="2025-09-08T13:43:00Z" w16du:dateUtc="2025-09-08T18:43:00Z" w:id="32"/>
          <w:rFonts w:ascii="Times New Roman" w:hAnsi="Times New Roman" w:cs="Times New Roman"/>
          <w:sz w:val="24"/>
          <w:szCs w:val="24"/>
          <w:lang w:val="es-CO"/>
        </w:rPr>
      </w:pPr>
      <w:del w:author="Anonymous Reviewer" w:date="2025-09-08T13:43:00Z" w16du:dateUtc="2025-09-08T18:43:00Z" w:id="33">
        <w:r w:rsidRPr="0010234D" w:rsidDel="0095743C">
          <w:rPr>
            <w:rFonts w:ascii="Times New Roman" w:hAnsi="Times New Roman" w:cs="Times New Roman"/>
            <w:sz w:val="24"/>
            <w:szCs w:val="24"/>
            <w:lang w:val="es-CO"/>
          </w:rPr>
          <w:delText>Variable dependiente: comprensión y manejo de conceptos fundamentales de bases de datos.</w:delText>
        </w:r>
      </w:del>
    </w:p>
    <w:p w:rsidR="006C117C" w:rsidDel="0095743C" w:rsidP="006C0496" w:rsidRDefault="006C117C" w14:paraId="04BD7B75" w14:textId="2A684079">
      <w:pPr>
        <w:rPr>
          <w:del w:author="Anonymous Reviewer" w:date="2025-09-08T13:43:00Z" w16du:dateUtc="2025-09-08T18:43:00Z" w:id="34"/>
          <w:rFonts w:ascii="Times New Roman" w:hAnsi="Times New Roman" w:cs="Times New Roman"/>
          <w:sz w:val="24"/>
          <w:szCs w:val="24"/>
          <w:lang w:val="es-CO"/>
        </w:rPr>
      </w:pPr>
    </w:p>
    <w:p w:rsidR="002B016B" w:rsidDel="0095743C" w:rsidP="006C0496" w:rsidRDefault="002B016B" w14:paraId="7AEAFE00" w14:textId="7C7E216B">
      <w:pPr>
        <w:rPr>
          <w:del w:author="Anonymous Reviewer" w:date="2025-09-08T13:43:00Z" w16du:dateUtc="2025-09-08T18:43:00Z" w:id="35"/>
          <w:rFonts w:ascii="Times New Roman" w:hAnsi="Times New Roman" w:cs="Times New Roman"/>
          <w:sz w:val="24"/>
          <w:szCs w:val="24"/>
          <w:lang w:val="es-CO"/>
        </w:rPr>
      </w:pPr>
    </w:p>
    <w:p w:rsidRPr="006C0496" w:rsidR="002B016B" w:rsidP="006C0496" w:rsidRDefault="002B016B" w14:paraId="5F258704" w14:textId="77777777">
      <w:pPr>
        <w:rPr>
          <w:rFonts w:ascii="Times New Roman" w:hAnsi="Times New Roman" w:cs="Times New Roman"/>
          <w:sz w:val="24"/>
          <w:szCs w:val="24"/>
          <w:lang w:val="es-CO"/>
        </w:rPr>
      </w:pPr>
    </w:p>
    <w:p w:rsidRPr="006C0496" w:rsidR="006C0496" w:rsidP="006C0496" w:rsidRDefault="006C0496" w14:paraId="6E20B0AC" w14:textId="77777777">
      <w:pPr>
        <w:rPr>
          <w:rFonts w:ascii="Times New Roman" w:hAnsi="Times New Roman" w:cs="Times New Roman"/>
          <w:b/>
          <w:bCs/>
          <w:sz w:val="24"/>
          <w:szCs w:val="24"/>
          <w:lang w:val="es-CO"/>
        </w:rPr>
      </w:pPr>
      <w:r w:rsidRPr="006C0496">
        <w:rPr>
          <w:rFonts w:ascii="Times New Roman" w:hAnsi="Times New Roman" w:cs="Times New Roman"/>
          <w:b/>
          <w:bCs/>
          <w:sz w:val="24"/>
          <w:szCs w:val="24"/>
          <w:lang w:val="es-CO"/>
        </w:rPr>
        <w:t>Referencias</w:t>
      </w:r>
    </w:p>
    <w:p w:rsidRPr="009E4151" w:rsidR="0010234D" w:rsidP="009E4151" w:rsidRDefault="0010234D" w14:paraId="6CDF31F5" w14:textId="4289E8A8">
      <w:pPr>
        <w:pStyle w:val="Prrafodelista"/>
        <w:numPr>
          <w:ilvl w:val="0"/>
          <w:numId w:val="21"/>
        </w:numPr>
        <w:rPr>
          <w:rFonts w:ascii="Times New Roman" w:hAnsi="Times New Roman" w:cs="Times New Roman"/>
          <w:i/>
          <w:iCs/>
          <w:sz w:val="24"/>
          <w:szCs w:val="24"/>
          <w:lang w:val="es-CO"/>
        </w:rPr>
      </w:pPr>
      <w:r w:rsidRPr="00C87265">
        <w:rPr>
          <w:rFonts w:ascii="Times New Roman" w:hAnsi="Times New Roman" w:cs="Times New Roman"/>
          <w:i/>
          <w:iCs/>
          <w:sz w:val="24"/>
          <w:szCs w:val="24"/>
          <w:lang w:val="en-US"/>
          <w:rPrChange w:author="Anonymous Reviewer" w:date="2025-09-08T13:31:00Z" w16du:dateUtc="2025-09-08T18:31:00Z" w:id="36">
            <w:rPr>
              <w:rFonts w:ascii="Times New Roman" w:hAnsi="Times New Roman" w:cs="Times New Roman"/>
              <w:i/>
              <w:iCs/>
              <w:sz w:val="24"/>
              <w:szCs w:val="24"/>
              <w:lang w:val="es-CO"/>
            </w:rPr>
          </w:rPrChange>
        </w:rPr>
        <w:t xml:space="preserve">Connolly, T., &amp; Begg, C. (2015). Database Systems: A Practical Approach to Design, Implementation, and Management. </w:t>
      </w:r>
      <w:r w:rsidRPr="009E4151">
        <w:rPr>
          <w:rFonts w:ascii="Times New Roman" w:hAnsi="Times New Roman" w:cs="Times New Roman"/>
          <w:i/>
          <w:iCs/>
          <w:sz w:val="24"/>
          <w:szCs w:val="24"/>
          <w:lang w:val="es-CO"/>
        </w:rPr>
        <w:t>Pearson.</w:t>
      </w:r>
    </w:p>
    <w:p w:rsidRPr="00C87265" w:rsidR="0010234D" w:rsidP="009E4151" w:rsidRDefault="0010234D" w14:paraId="498C8781" w14:textId="0D4EF3F6">
      <w:pPr>
        <w:pStyle w:val="Prrafodelista"/>
        <w:numPr>
          <w:ilvl w:val="0"/>
          <w:numId w:val="21"/>
        </w:numPr>
        <w:rPr>
          <w:rFonts w:ascii="Times New Roman" w:hAnsi="Times New Roman" w:cs="Times New Roman"/>
          <w:i/>
          <w:iCs/>
          <w:sz w:val="24"/>
          <w:szCs w:val="24"/>
          <w:lang w:val="en-US"/>
          <w:rPrChange w:author="Anonymous Reviewer" w:date="2025-09-08T13:31:00Z" w16du:dateUtc="2025-09-08T18:31:00Z" w:id="37">
            <w:rPr>
              <w:rFonts w:ascii="Times New Roman" w:hAnsi="Times New Roman" w:cs="Times New Roman"/>
              <w:i/>
              <w:iCs/>
              <w:sz w:val="24"/>
              <w:szCs w:val="24"/>
              <w:lang w:val="es-CO"/>
            </w:rPr>
          </w:rPrChange>
        </w:rPr>
      </w:pPr>
      <w:r w:rsidRPr="00C87265">
        <w:rPr>
          <w:rFonts w:ascii="Times New Roman" w:hAnsi="Times New Roman" w:cs="Times New Roman"/>
          <w:i/>
          <w:iCs/>
          <w:sz w:val="24"/>
          <w:szCs w:val="24"/>
          <w:lang w:val="en-US"/>
          <w:rPrChange w:author="Anonymous Reviewer" w:date="2025-09-08T13:31:00Z" w16du:dateUtc="2025-09-08T18:31:00Z" w:id="38">
            <w:rPr>
              <w:rFonts w:ascii="Times New Roman" w:hAnsi="Times New Roman" w:cs="Times New Roman"/>
              <w:i/>
              <w:iCs/>
              <w:sz w:val="24"/>
              <w:szCs w:val="24"/>
              <w:lang w:val="es-CO"/>
            </w:rPr>
          </w:rPrChange>
        </w:rPr>
        <w:t xml:space="preserve">Resnick, M., Maloney, J., Monroy-Hernández, A., Rusk, N., Eastmond, E., Brennan, K., Millner, A., Rosenbaum, E., Silver, J., Silverman, B., &amp; Kafai, Y. (2009). Scratch: Programming for all. Communications of the ACM, 52(11), 60-67. </w:t>
      </w:r>
      <w:r w:rsidR="009E4151">
        <w:fldChar w:fldCharType="begin"/>
      </w:r>
      <w:r w:rsidRPr="00C87265" w:rsidR="009E4151">
        <w:rPr>
          <w:lang w:val="en-US"/>
          <w:rPrChange w:author="Anonymous Reviewer" w:date="2025-09-08T13:31:00Z" w16du:dateUtc="2025-09-08T18:31:00Z" w:id="39">
            <w:rPr/>
          </w:rPrChange>
        </w:rPr>
        <w:instrText>HYPERLINK "https://doi.org/10.1145/1592761.1592779"</w:instrText>
      </w:r>
      <w:r w:rsidR="009E4151">
        <w:fldChar w:fldCharType="separate"/>
      </w:r>
      <w:r w:rsidRPr="00C87265" w:rsidR="009E4151">
        <w:rPr>
          <w:rStyle w:val="Hipervnculo"/>
          <w:rFonts w:ascii="Times New Roman" w:hAnsi="Times New Roman" w:cs="Times New Roman"/>
          <w:i/>
          <w:iCs/>
          <w:sz w:val="24"/>
          <w:szCs w:val="24"/>
          <w:lang w:val="en-US"/>
          <w:rPrChange w:author="Anonymous Reviewer" w:date="2025-09-08T13:31:00Z" w16du:dateUtc="2025-09-08T18:31:00Z" w:id="40">
            <w:rPr>
              <w:rStyle w:val="Hipervnculo"/>
              <w:rFonts w:ascii="Times New Roman" w:hAnsi="Times New Roman" w:cs="Times New Roman"/>
              <w:i/>
              <w:iCs/>
              <w:sz w:val="24"/>
              <w:szCs w:val="24"/>
              <w:lang w:val="es-CO"/>
            </w:rPr>
          </w:rPrChange>
        </w:rPr>
        <w:t>https://doi.org/10.1145/1592761.1592779</w:t>
      </w:r>
      <w:r w:rsidR="009E4151">
        <w:fldChar w:fldCharType="end"/>
      </w:r>
    </w:p>
    <w:p w:rsidRPr="00C87265" w:rsidR="009E4151" w:rsidP="009E4151" w:rsidRDefault="009E4151" w14:paraId="247F8CF7" w14:textId="77777777">
      <w:pPr>
        <w:pStyle w:val="Prrafodelista"/>
        <w:numPr>
          <w:ilvl w:val="0"/>
          <w:numId w:val="21"/>
        </w:numPr>
        <w:rPr>
          <w:rFonts w:ascii="Times New Roman" w:hAnsi="Times New Roman" w:cs="Times New Roman"/>
          <w:sz w:val="24"/>
          <w:szCs w:val="24"/>
          <w:lang w:val="en-US"/>
          <w:rPrChange w:author="Anonymous Reviewer" w:date="2025-09-08T13:31:00Z" w16du:dateUtc="2025-09-08T18:31:00Z" w:id="41">
            <w:rPr>
              <w:rFonts w:ascii="Times New Roman" w:hAnsi="Times New Roman" w:cs="Times New Roman"/>
              <w:sz w:val="24"/>
              <w:szCs w:val="24"/>
              <w:lang w:val="es-CO"/>
            </w:rPr>
          </w:rPrChange>
        </w:rPr>
      </w:pPr>
      <w:r w:rsidRPr="00C87265">
        <w:rPr>
          <w:rFonts w:ascii="Times New Roman" w:hAnsi="Times New Roman" w:cs="Times New Roman"/>
          <w:sz w:val="24"/>
          <w:szCs w:val="24"/>
          <w:lang w:val="en-US"/>
          <w:rPrChange w:author="Anonymous Reviewer" w:date="2025-09-08T13:31:00Z" w16du:dateUtc="2025-09-08T18:31:00Z" w:id="42">
            <w:rPr>
              <w:rFonts w:ascii="Times New Roman" w:hAnsi="Times New Roman" w:cs="Times New Roman"/>
              <w:sz w:val="24"/>
              <w:szCs w:val="24"/>
              <w:lang w:val="es-CO"/>
            </w:rPr>
          </w:rPrChange>
        </w:rPr>
        <w:t xml:space="preserve">Resnick, M., Maloney, J., Monroy-Hernández, A., et al. (2009). Scratch: Programming for All. </w:t>
      </w:r>
      <w:r w:rsidRPr="00C87265">
        <w:rPr>
          <w:rFonts w:ascii="Times New Roman" w:hAnsi="Times New Roman" w:cs="Times New Roman"/>
          <w:i/>
          <w:iCs/>
          <w:sz w:val="24"/>
          <w:szCs w:val="24"/>
          <w:lang w:val="en-US"/>
          <w:rPrChange w:author="Anonymous Reviewer" w:date="2025-09-08T13:31:00Z" w16du:dateUtc="2025-09-08T18:31:00Z" w:id="43">
            <w:rPr>
              <w:rFonts w:ascii="Times New Roman" w:hAnsi="Times New Roman" w:cs="Times New Roman"/>
              <w:i/>
              <w:iCs/>
              <w:sz w:val="24"/>
              <w:szCs w:val="24"/>
              <w:lang w:val="es-CO"/>
            </w:rPr>
          </w:rPrChange>
        </w:rPr>
        <w:t>Communications of the ACM</w:t>
      </w:r>
      <w:r w:rsidRPr="00C87265">
        <w:rPr>
          <w:rFonts w:ascii="Times New Roman" w:hAnsi="Times New Roman" w:cs="Times New Roman"/>
          <w:sz w:val="24"/>
          <w:szCs w:val="24"/>
          <w:lang w:val="en-US"/>
          <w:rPrChange w:author="Anonymous Reviewer" w:date="2025-09-08T13:31:00Z" w16du:dateUtc="2025-09-08T18:31:00Z" w:id="44">
            <w:rPr>
              <w:rFonts w:ascii="Times New Roman" w:hAnsi="Times New Roman" w:cs="Times New Roman"/>
              <w:sz w:val="24"/>
              <w:szCs w:val="24"/>
              <w:lang w:val="es-CO"/>
            </w:rPr>
          </w:rPrChange>
        </w:rPr>
        <w:t>, 52(11), 60-67.</w:t>
      </w:r>
    </w:p>
    <w:p w:rsidRPr="009E4151" w:rsidR="009E4151" w:rsidP="009E4151" w:rsidRDefault="009E4151" w14:paraId="4C4FB66C" w14:textId="77777777">
      <w:pPr>
        <w:pStyle w:val="Prrafodelista"/>
        <w:numPr>
          <w:ilvl w:val="0"/>
          <w:numId w:val="21"/>
        </w:numPr>
        <w:rPr>
          <w:rFonts w:ascii="Times New Roman" w:hAnsi="Times New Roman" w:cs="Times New Roman"/>
          <w:sz w:val="24"/>
          <w:szCs w:val="24"/>
          <w:lang w:val="es-CO"/>
        </w:rPr>
      </w:pPr>
      <w:r w:rsidRPr="00C87265">
        <w:rPr>
          <w:rFonts w:ascii="Times New Roman" w:hAnsi="Times New Roman" w:cs="Times New Roman"/>
          <w:sz w:val="24"/>
          <w:szCs w:val="24"/>
          <w:lang w:val="en-US"/>
          <w:rPrChange w:author="Anonymous Reviewer" w:date="2025-09-08T13:31:00Z" w16du:dateUtc="2025-09-08T18:31:00Z" w:id="45">
            <w:rPr>
              <w:rFonts w:ascii="Times New Roman" w:hAnsi="Times New Roman" w:cs="Times New Roman"/>
              <w:sz w:val="24"/>
              <w:szCs w:val="24"/>
              <w:lang w:val="es-CO"/>
            </w:rPr>
          </w:rPrChange>
        </w:rPr>
        <w:t xml:space="preserve">Connolly, T., &amp; Begg, C. (2015). </w:t>
      </w:r>
      <w:r w:rsidRPr="00C87265">
        <w:rPr>
          <w:rFonts w:ascii="Times New Roman" w:hAnsi="Times New Roman" w:cs="Times New Roman"/>
          <w:i/>
          <w:iCs/>
          <w:sz w:val="24"/>
          <w:szCs w:val="24"/>
          <w:lang w:val="en-US"/>
          <w:rPrChange w:author="Anonymous Reviewer" w:date="2025-09-08T13:31:00Z" w16du:dateUtc="2025-09-08T18:31:00Z" w:id="46">
            <w:rPr>
              <w:rFonts w:ascii="Times New Roman" w:hAnsi="Times New Roman" w:cs="Times New Roman"/>
              <w:i/>
              <w:iCs/>
              <w:sz w:val="24"/>
              <w:szCs w:val="24"/>
              <w:lang w:val="es-CO"/>
            </w:rPr>
          </w:rPrChange>
        </w:rPr>
        <w:t>Database Systems: A Practical Approach to Design, Implementation, and Management</w:t>
      </w:r>
      <w:r w:rsidRPr="00C87265">
        <w:rPr>
          <w:rFonts w:ascii="Times New Roman" w:hAnsi="Times New Roman" w:cs="Times New Roman"/>
          <w:sz w:val="24"/>
          <w:szCs w:val="24"/>
          <w:lang w:val="en-US"/>
          <w:rPrChange w:author="Anonymous Reviewer" w:date="2025-09-08T13:31:00Z" w16du:dateUtc="2025-09-08T18:31:00Z" w:id="47">
            <w:rPr>
              <w:rFonts w:ascii="Times New Roman" w:hAnsi="Times New Roman" w:cs="Times New Roman"/>
              <w:sz w:val="24"/>
              <w:szCs w:val="24"/>
              <w:lang w:val="es-CO"/>
            </w:rPr>
          </w:rPrChange>
        </w:rPr>
        <w:t xml:space="preserve">. </w:t>
      </w:r>
      <w:r w:rsidRPr="009E4151">
        <w:rPr>
          <w:rFonts w:ascii="Times New Roman" w:hAnsi="Times New Roman" w:cs="Times New Roman"/>
          <w:sz w:val="24"/>
          <w:szCs w:val="24"/>
          <w:lang w:val="es-CO"/>
        </w:rPr>
        <w:t>Pearson.</w:t>
      </w:r>
    </w:p>
    <w:p w:rsidRPr="0010234D" w:rsidR="009E4151" w:rsidP="009E4151" w:rsidRDefault="009E4151" w14:paraId="3B70C778" w14:textId="77777777">
      <w:pPr>
        <w:pStyle w:val="Prrafodelista"/>
        <w:rPr>
          <w:rFonts w:ascii="Times New Roman" w:hAnsi="Times New Roman" w:cs="Times New Roman"/>
          <w:i/>
          <w:iCs/>
          <w:sz w:val="24"/>
          <w:szCs w:val="24"/>
          <w:lang w:val="es-CO"/>
        </w:rPr>
      </w:pPr>
    </w:p>
    <w:p w:rsidR="0032684F" w:rsidRDefault="0032684F" w14:paraId="7162C2D9" w14:textId="77777777">
      <w:pPr>
        <w:rPr>
          <w:rFonts w:ascii="Times New Roman" w:hAnsi="Times New Roman" w:cs="Times New Roman"/>
          <w:sz w:val="24"/>
          <w:szCs w:val="24"/>
          <w:lang w:val="es-CO"/>
        </w:rPr>
      </w:pPr>
    </w:p>
    <w:p w:rsidR="0010234D" w:rsidRDefault="0010234D" w14:paraId="47336ACE" w14:textId="77777777">
      <w:pPr>
        <w:rPr>
          <w:rFonts w:ascii="Times New Roman" w:hAnsi="Times New Roman" w:cs="Times New Roman"/>
          <w:sz w:val="24"/>
          <w:szCs w:val="24"/>
          <w:lang w:val="es-CO"/>
        </w:rPr>
      </w:pPr>
    </w:p>
    <w:p w:rsidRPr="00267CD9" w:rsidR="0010234D" w:rsidP="0010234D" w:rsidRDefault="0010234D" w14:paraId="6C4EB59E" w14:textId="2596AD8F">
      <w:pPr>
        <w:jc w:val="center"/>
        <w:rPr>
          <w:rFonts w:ascii="Times New Roman" w:hAnsi="Times New Roman" w:cs="Times New Roman"/>
          <w:sz w:val="24"/>
          <w:szCs w:val="24"/>
          <w:lang w:val="es-CO"/>
        </w:rPr>
      </w:pPr>
      <w:r>
        <w:rPr>
          <w:noProof/>
        </w:rPr>
        <w:lastRenderedPageBreak/>
        <w:drawing>
          <wp:inline distT="0" distB="0" distL="0" distR="0" wp14:anchorId="208D1999" wp14:editId="39C0069E">
            <wp:extent cx="2773680" cy="2773680"/>
            <wp:effectExtent l="0" t="0" r="7620" b="7620"/>
            <wp:docPr id="1465518781" name="Imagen 1" descr="Logo llamativo para una tesis sobre un gestor de bases de datos basado en programación en bloques, orientado a la educación. El logo debe incluir un nombre en español como &quot;Bloques de Datos EDU&quot; y elementos visuales que representen bloques de programación, bases de datos y aprendizaje acce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llamativo para una tesis sobre un gestor de bases de datos basado en programación en bloques, orientado a la educación. El logo debe incluir un nombre en español como &quot;Bloques de Datos EDU&quot; y elementos visuales que representen bloques de programación, bases de datos y aprendizaje accesi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sectPr w:rsidRPr="00267CD9" w:rsidR="0010234D" w:rsidSect="00A52A85">
      <w:headerReference w:type="default" r:id="rId18"/>
      <w:footerReference w:type="default" r:id="rId19"/>
      <w:pgSz w:w="12242" w:h="15842" w:orient="portrait" w:code="1"/>
      <w:pgMar w:top="1701" w:right="170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AA" w:author="Anonymous Reviewer" w:date="2025-09-08T13:36:00Z" w:id="7">
    <w:p w:rsidR="00C87265" w:rsidP="00C87265" w:rsidRDefault="00C87265" w14:paraId="14F4497C" w14:textId="77777777">
      <w:pPr>
        <w:pStyle w:val="Textocomentario"/>
      </w:pPr>
      <w:r>
        <w:rPr>
          <w:rStyle w:val="Refdecomentario"/>
        </w:rPr>
        <w:annotationRef/>
      </w:r>
      <w:r>
        <w:rPr>
          <w:lang w:val="es-CO"/>
        </w:rPr>
        <w:t>¿Por qué? ¿Cuáles son sus aplicaciones prácticas, como para ser necesarias en los ámbitos que mencionan?</w:t>
      </w:r>
    </w:p>
  </w:comment>
  <w:comment w:initials="AA" w:author="Anonymous Reviewer" w:date="2025-09-08T13:38:00Z" w:id="13">
    <w:p w:rsidR="00C87265" w:rsidP="00C87265" w:rsidRDefault="00C87265" w14:paraId="5050F405" w14:textId="77777777">
      <w:pPr>
        <w:pStyle w:val="Textocomentario"/>
      </w:pPr>
      <w:r>
        <w:rPr>
          <w:rStyle w:val="Refdecomentario"/>
        </w:rPr>
        <w:annotationRef/>
      </w:r>
      <w:r>
        <w:rPr>
          <w:lang w:val="es-CO"/>
        </w:rPr>
        <w:t>¿Qué es un proceso complejo, en este contexto?</w:t>
      </w:r>
    </w:p>
  </w:comment>
  <w:comment w:initials="AA" w:author="Anonymous Reviewer" w:date="2025-09-08T13:39:00Z" w:id="14">
    <w:p w:rsidR="00C87265" w:rsidP="00C87265" w:rsidRDefault="00C87265" w14:paraId="65459023" w14:textId="77777777">
      <w:pPr>
        <w:pStyle w:val="Textocomentario"/>
      </w:pPr>
      <w:r>
        <w:rPr>
          <w:rStyle w:val="Refdecomentario"/>
        </w:rPr>
        <w:annotationRef/>
      </w:r>
      <w:r>
        <w:rPr>
          <w:lang w:val="es-CO"/>
        </w:rPr>
        <w:t>¿Para qué sirven las consultas SQL?</w:t>
      </w:r>
    </w:p>
  </w:comment>
  <w:comment w:initials="AA" w:author="Anonymous Reviewer" w:date="2025-09-08T13:39:00Z" w:id="16">
    <w:p w:rsidR="00C87265" w:rsidP="00C87265" w:rsidRDefault="00C87265" w14:paraId="2D2D11E8" w14:textId="77777777">
      <w:pPr>
        <w:pStyle w:val="Textocomentario"/>
      </w:pPr>
      <w:r>
        <w:rPr>
          <w:rStyle w:val="Refdecomentario"/>
        </w:rPr>
        <w:annotationRef/>
      </w:r>
      <w:r>
        <w:rPr>
          <w:lang w:val="es-CO"/>
        </w:rPr>
        <w:t>De todas las carreras o sólo de las que requieren el uso de bases de datos?</w:t>
      </w:r>
    </w:p>
  </w:comment>
  <w:comment w:initials="AA" w:author="Anonymous Reviewer" w:date="2025-09-08T13:43:00Z" w:id="21">
    <w:p w:rsidR="0095743C" w:rsidP="0095743C" w:rsidRDefault="0095743C" w14:paraId="4006DE0C" w14:textId="77777777">
      <w:pPr>
        <w:pStyle w:val="Textocomentario"/>
      </w:pPr>
      <w:r>
        <w:rPr>
          <w:rStyle w:val="Refdecomentario"/>
        </w:rPr>
        <w:annotationRef/>
      </w:r>
      <w:r>
        <w:rPr>
          <w:lang w:val="es-CO"/>
        </w:rPr>
        <w:t xml:space="preserve">Esto está demasiado orientado a la respuesta generada por IA. Traten de organizar esta sección de una manera más fluida, orgánica, en la que el lector comprenda la importancia en cada contexto, sin que necesariamente tengan que separarlo en </w:t>
      </w:r>
      <w:r>
        <w:rPr>
          <w:i/>
          <w:iCs/>
          <w:lang w:val="es-CO"/>
        </w:rPr>
        <w:t>Bullet points</w:t>
      </w:r>
      <w:r>
        <w:rPr>
          <w:lang w:val="es-CO"/>
        </w:rPr>
        <w:t>. A esta sección hay que trabajarle más duro.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F4497C" w15:done="0"/>
  <w15:commentEx w15:paraId="5050F405" w15:done="0"/>
  <w15:commentEx w15:paraId="65459023" w15:done="0"/>
  <w15:commentEx w15:paraId="2D2D11E8" w15:done="0"/>
  <w15:commentEx w15:paraId="4006DE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7497D1" w16cex:dateUtc="2025-09-08T18:36:00Z"/>
  <w16cex:commentExtensible w16cex:durableId="41611412" w16cex:dateUtc="2025-09-08T18:38:00Z"/>
  <w16cex:commentExtensible w16cex:durableId="51E3CA99" w16cex:dateUtc="2025-09-08T18:39:00Z"/>
  <w16cex:commentExtensible w16cex:durableId="644F0169" w16cex:dateUtc="2025-09-08T18:39:00Z"/>
  <w16cex:commentExtensible w16cex:durableId="1FFB2F7C" w16cex:dateUtc="2025-09-08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F4497C" w16cid:durableId="0B7497D1"/>
  <w16cid:commentId w16cid:paraId="5050F405" w16cid:durableId="41611412"/>
  <w16cid:commentId w16cid:paraId="65459023" w16cid:durableId="51E3CA99"/>
  <w16cid:commentId w16cid:paraId="2D2D11E8" w16cid:durableId="644F0169"/>
  <w16cid:commentId w16cid:paraId="4006DE0C" w16cid:durableId="1FFB2F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B5011" w:rsidP="00596C2D" w:rsidRDefault="001B5011" w14:paraId="7CF95E86" w14:textId="77777777">
      <w:pPr>
        <w:spacing w:after="0" w:line="240" w:lineRule="auto"/>
      </w:pPr>
      <w:r>
        <w:separator/>
      </w:r>
    </w:p>
  </w:endnote>
  <w:endnote w:type="continuationSeparator" w:id="0">
    <w:p w:rsidR="001B5011" w:rsidP="00596C2D" w:rsidRDefault="001B5011" w14:paraId="3D2D6CE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SemiBold">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7E3378" w:rsidRDefault="007E3378" w14:paraId="7162C308" w14:textId="77777777">
    <w:pPr>
      <w:pStyle w:val="Piedepgina"/>
    </w:pPr>
    <w:r>
      <w:rPr>
        <w:noProof/>
        <w:lang w:eastAsia="es-AR"/>
      </w:rPr>
      <mc:AlternateContent>
        <mc:Choice Requires="wpg">
          <w:drawing>
            <wp:anchor distT="0" distB="0" distL="114300" distR="114300" simplePos="0" relativeHeight="251661312" behindDoc="0" locked="0" layoutInCell="1" allowOverlap="1" wp14:anchorId="7162C30D" wp14:editId="7162C30E">
              <wp:simplePos x="0" y="0"/>
              <wp:positionH relativeFrom="margin">
                <wp:posOffset>-869950</wp:posOffset>
              </wp:positionH>
              <wp:positionV relativeFrom="paragraph">
                <wp:posOffset>59331</wp:posOffset>
              </wp:positionV>
              <wp:extent cx="7345680" cy="559435"/>
              <wp:effectExtent l="0" t="0" r="7620" b="0"/>
              <wp:wrapNone/>
              <wp:docPr id="33" name="Grupo 33"/>
              <wp:cNvGraphicFramePr/>
              <a:graphic xmlns:a="http://schemas.openxmlformats.org/drawingml/2006/main">
                <a:graphicData uri="http://schemas.microsoft.com/office/word/2010/wordprocessingGroup">
                  <wpg:wgp>
                    <wpg:cNvGrpSpPr/>
                    <wpg:grpSpPr>
                      <a:xfrm>
                        <a:off x="0" y="0"/>
                        <a:ext cx="7345680" cy="559435"/>
                        <a:chOff x="0" y="0"/>
                        <a:chExt cx="7345680" cy="559435"/>
                      </a:xfrm>
                    </wpg:grpSpPr>
                    <wps:wsp>
                      <wps:cNvPr id="26" name="Redondear rectángulo de esquina del mismo lado 26"/>
                      <wps:cNvSpPr/>
                      <wps:spPr>
                        <a:xfrm>
                          <a:off x="0" y="0"/>
                          <a:ext cx="7345680" cy="559435"/>
                        </a:xfrm>
                        <a:prstGeom prst="round2SameRect">
                          <a:avLst/>
                        </a:prstGeom>
                        <a:solidFill>
                          <a:srgbClr val="79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uadro de texto 2"/>
                      <wps:cNvSpPr txBox="1">
                        <a:spLocks noChangeArrowheads="1"/>
                      </wps:cNvSpPr>
                      <wps:spPr bwMode="auto">
                        <a:xfrm>
                          <a:off x="4727122" y="146957"/>
                          <a:ext cx="2447290" cy="286871"/>
                        </a:xfrm>
                        <a:prstGeom prst="rect">
                          <a:avLst/>
                        </a:prstGeom>
                        <a:noFill/>
                        <a:ln w="9525">
                          <a:noFill/>
                          <a:miter lim="800000"/>
                          <a:headEnd/>
                          <a:tailEnd/>
                        </a:ln>
                      </wps:spPr>
                      <wps:txbx>
                        <w:txbxContent>
                          <w:p w:rsidRPr="00655D5C" w:rsidR="007E3378" w:rsidP="007E3378" w:rsidRDefault="007E3378" w14:paraId="7162C31D" w14:textId="77777777">
                            <w:pPr>
                              <w:rPr>
                                <w:rFonts w:ascii="Montserrat SemiBold" w:hAnsi="Montserrat SemiBold"/>
                                <w:color w:val="FFFFFF" w:themeColor="background1"/>
                                <w:sz w:val="20"/>
                              </w:rPr>
                            </w:pPr>
                            <w:r w:rsidRPr="00655D5C">
                              <w:rPr>
                                <w:rFonts w:ascii="Montserrat SemiBold" w:hAnsi="Montserrat SemiBold"/>
                                <w:color w:val="FFFFFF" w:themeColor="background1"/>
                                <w:sz w:val="20"/>
                              </w:rPr>
                              <w:t>Copyright © 2024 UCundinamarca</w:t>
                            </w:r>
                          </w:p>
                        </w:txbxContent>
                      </wps:txbx>
                      <wps:bodyPr rot="0" vert="horz" wrap="square" lIns="91440" tIns="45720" rIns="91440" bIns="45720" anchor="t" anchorCtr="0">
                        <a:noAutofit/>
                      </wps:bodyPr>
                    </wps:wsp>
                    <wps:wsp>
                      <wps:cNvPr id="28" name="Cuadro de texto 2"/>
                      <wps:cNvSpPr txBox="1">
                        <a:spLocks noChangeArrowheads="1"/>
                      </wps:cNvSpPr>
                      <wps:spPr bwMode="auto">
                        <a:xfrm>
                          <a:off x="179615" y="146957"/>
                          <a:ext cx="3773805" cy="331694"/>
                        </a:xfrm>
                        <a:prstGeom prst="rect">
                          <a:avLst/>
                        </a:prstGeom>
                        <a:noFill/>
                        <a:ln w="9525">
                          <a:noFill/>
                          <a:miter lim="800000"/>
                          <a:headEnd/>
                          <a:tailEnd/>
                        </a:ln>
                      </wps:spPr>
                      <wps:txbx>
                        <w:txbxContent>
                          <w:p w:rsidRPr="00655D5C" w:rsidR="007E3378" w:rsidP="007E3378" w:rsidRDefault="007E3378" w14:paraId="7162C31E" w14:textId="77777777">
                            <w:pPr>
                              <w:rPr>
                                <w:rFonts w:ascii="Montserrat SemiBold" w:hAnsi="Montserrat SemiBold"/>
                                <w:color w:val="FFFFFF" w:themeColor="background1"/>
                                <w:sz w:val="20"/>
                                <w:szCs w:val="20"/>
                              </w:rPr>
                            </w:pPr>
                            <w:r w:rsidRPr="00655D5C">
                              <w:rPr>
                                <w:rFonts w:ascii="Montserrat SemiBold" w:hAnsi="Montserrat SemiBold"/>
                                <w:color w:val="FFFFFF" w:themeColor="background1"/>
                                <w:sz w:val="20"/>
                                <w:szCs w:val="20"/>
                              </w:rPr>
                              <w:t>www.ucundinamarca.edu.co | Vigilada  MinEducación</w:t>
                            </w:r>
                          </w:p>
                        </w:txbxContent>
                      </wps:txbx>
                      <wps:bodyPr rot="0" vert="horz" wrap="square" lIns="91440" tIns="45720" rIns="91440" bIns="45720" anchor="t" anchorCtr="0">
                        <a:noAutofit/>
                      </wps:bodyPr>
                    </wps:wsp>
                    <wps:wsp>
                      <wps:cNvPr id="30" name="Conector recto 30"/>
                      <wps:cNvCnPr/>
                      <wps:spPr>
                        <a:xfrm flipH="1">
                          <a:off x="4335236" y="163286"/>
                          <a:ext cx="0" cy="233045"/>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33" style="position:absolute;margin-left:-68.5pt;margin-top:4.65pt;width:578.4pt;height:44.05pt;z-index:251661312;mso-position-horizontal-relative:margin" coordsize="73456,5594" o:spid="_x0000_s1042" w14:anchorId="7162C3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">
              <v:shape id="Redondear rectángulo de esquina del mismo lado 26" style="position:absolute;width:73456;height:5594;visibility:visible;mso-wrap-style:square;v-text-anchor:middle" coordsize="7345680,559435" o:spid="_x0000_s1043" fillcolor="#79c000" stroked="f" strokeweight="1pt" path="m93241,l7252439,v51496,,93241,41745,93241,93241l7345680,559435r,l,559435r,l,93241c,41745,41745,,932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">
                <v:stroke joinstyle="miter"/>
                <v:path arrowok="t" o:connecttype="custom" o:connectlocs="93241,0;7252439,0;7345680,93241;7345680,559435;7345680,559435;0,559435;0,559435;0,93241;93241,0" o:connectangles="0,0,0,0,0,0,0,0,0"/>
              </v:shape>
              <v:shapetype id="_x0000_t202" coordsize="21600,21600" o:spt="202" path="m,l,21600r21600,l21600,xe">
                <v:stroke joinstyle="miter"/>
                <v:path gradientshapeok="t" o:connecttype="rect"/>
              </v:shapetype>
              <v:shape id="_x0000_s1044" style="position:absolute;left:47271;top:1469;width:24473;height:2869;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v:textbox>
                  <w:txbxContent>
                    <w:p w:rsidRPr="00655D5C" w:rsidR="007E3378" w:rsidP="007E3378" w:rsidRDefault="007E3378" w14:paraId="7162C31D" w14:textId="77777777">
                      <w:pPr>
                        <w:rPr>
                          <w:rFonts w:ascii="Montserrat SemiBold" w:hAnsi="Montserrat SemiBold"/>
                          <w:color w:val="FFFFFF" w:themeColor="background1"/>
                          <w:sz w:val="20"/>
                        </w:rPr>
                      </w:pPr>
                      <w:r w:rsidRPr="00655D5C">
                        <w:rPr>
                          <w:rFonts w:ascii="Montserrat SemiBold" w:hAnsi="Montserrat SemiBold"/>
                          <w:color w:val="FFFFFF" w:themeColor="background1"/>
                          <w:sz w:val="20"/>
                        </w:rPr>
                        <w:t>Copyright © 2024 UCundinamarca</w:t>
                      </w:r>
                    </w:p>
                  </w:txbxContent>
                </v:textbox>
              </v:shape>
              <v:shape id="_x0000_s1045" style="position:absolute;left:1796;top:1469;width:37738;height:3317;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v:textbox>
                  <w:txbxContent>
                    <w:p w:rsidRPr="00655D5C" w:rsidR="007E3378" w:rsidP="007E3378" w:rsidRDefault="007E3378" w14:paraId="7162C31E" w14:textId="77777777">
                      <w:pPr>
                        <w:rPr>
                          <w:rFonts w:ascii="Montserrat SemiBold" w:hAnsi="Montserrat SemiBold"/>
                          <w:color w:val="FFFFFF" w:themeColor="background1"/>
                          <w:sz w:val="20"/>
                          <w:szCs w:val="20"/>
                        </w:rPr>
                      </w:pPr>
                      <w:r w:rsidRPr="00655D5C">
                        <w:rPr>
                          <w:rFonts w:ascii="Montserrat SemiBold" w:hAnsi="Montserrat SemiBold"/>
                          <w:color w:val="FFFFFF" w:themeColor="background1"/>
                          <w:sz w:val="20"/>
                          <w:szCs w:val="20"/>
                        </w:rPr>
                        <w:t>www.ucundinamarca.edu.co | Vigilada  MinEducación</w:t>
                      </w:r>
                    </w:p>
                  </w:txbxContent>
                </v:textbox>
              </v:shape>
              <v:line id="Conector recto 30" style="position:absolute;flip:x;visibility:visible;mso-wrap-style:square" o:spid="_x0000_s1046" strokecolor="white [3212]" strokeweight="1.5pt" o:connectortype="straight" from="43352,1632" to="43352,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">
                <v:stroke joinstyle="miter"/>
              </v:line>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B5011" w:rsidP="00596C2D" w:rsidRDefault="001B5011" w14:paraId="72E24DA4" w14:textId="77777777">
      <w:pPr>
        <w:spacing w:after="0" w:line="240" w:lineRule="auto"/>
      </w:pPr>
      <w:r>
        <w:separator/>
      </w:r>
    </w:p>
  </w:footnote>
  <w:footnote w:type="continuationSeparator" w:id="0">
    <w:p w:rsidR="001B5011" w:rsidP="00596C2D" w:rsidRDefault="001B5011" w14:paraId="40E9375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596C2D" w:rsidRDefault="00596C2D" w14:paraId="7162C306" w14:textId="77777777">
    <w:pPr>
      <w:pStyle w:val="Encabezado"/>
    </w:pPr>
    <w:r>
      <w:rPr>
        <w:noProof/>
        <w:lang w:eastAsia="es-AR"/>
      </w:rPr>
      <mc:AlternateContent>
        <mc:Choice Requires="wpg">
          <w:drawing>
            <wp:anchor distT="0" distB="0" distL="114300" distR="114300" simplePos="0" relativeHeight="251659264" behindDoc="0" locked="0" layoutInCell="1" allowOverlap="1" wp14:anchorId="7162C30B" wp14:editId="7162C30C">
              <wp:simplePos x="0" y="0"/>
              <wp:positionH relativeFrom="margin">
                <wp:posOffset>-868100</wp:posOffset>
              </wp:positionH>
              <wp:positionV relativeFrom="paragraph">
                <wp:posOffset>-443589</wp:posOffset>
              </wp:positionV>
              <wp:extent cx="7345863" cy="894715"/>
              <wp:effectExtent l="0" t="0" r="7620" b="635"/>
              <wp:wrapNone/>
              <wp:docPr id="32" name="Grupo 32"/>
              <wp:cNvGraphicFramePr/>
              <a:graphic xmlns:a="http://schemas.openxmlformats.org/drawingml/2006/main">
                <a:graphicData uri="http://schemas.microsoft.com/office/word/2010/wordprocessingGroup">
                  <wpg:wgp>
                    <wpg:cNvGrpSpPr/>
                    <wpg:grpSpPr>
                      <a:xfrm>
                        <a:off x="0" y="0"/>
                        <a:ext cx="7345863" cy="894715"/>
                        <a:chOff x="0" y="0"/>
                        <a:chExt cx="7345863" cy="894715"/>
                      </a:xfrm>
                    </wpg:grpSpPr>
                    <wps:wsp>
                      <wps:cNvPr id="23" name="Redondear rectángulo de esquina del mismo lado 23"/>
                      <wps:cNvSpPr/>
                      <wps:spPr>
                        <a:xfrm rot="10800000">
                          <a:off x="0" y="0"/>
                          <a:ext cx="7345863" cy="894715"/>
                        </a:xfrm>
                        <a:prstGeom prst="round2SameRect">
                          <a:avLst/>
                        </a:prstGeom>
                        <a:solidFill>
                          <a:srgbClr val="4D4D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
                      <wps:cNvSpPr txBox="1">
                        <a:spLocks noChangeArrowheads="1"/>
                      </wps:cNvSpPr>
                      <wps:spPr bwMode="auto">
                        <a:xfrm>
                          <a:off x="433953" y="172728"/>
                          <a:ext cx="6139180" cy="304800"/>
                        </a:xfrm>
                        <a:prstGeom prst="rect">
                          <a:avLst/>
                        </a:prstGeom>
                        <a:noFill/>
                        <a:ln w="9525">
                          <a:noFill/>
                          <a:miter lim="800000"/>
                          <a:headEnd/>
                          <a:tailEnd/>
                        </a:ln>
                      </wps:spPr>
                      <wps:txbx>
                        <w:txbxContent>
                          <w:p w:rsidRPr="007F116E" w:rsidR="00596C2D" w:rsidP="00596C2D" w:rsidRDefault="00596C2D" w14:paraId="7162C31A" w14:textId="77777777">
                            <w:pPr>
                              <w:spacing w:after="0" w:line="240" w:lineRule="auto"/>
                              <w:rPr>
                                <w:rFonts w:ascii="Montserrat SemiBold" w:hAnsi="Montserrat SemiBold"/>
                                <w:color w:val="FFFFFF" w:themeColor="background1"/>
                                <w:sz w:val="28"/>
                              </w:rPr>
                            </w:pPr>
                            <w:r w:rsidRPr="007F116E">
                              <w:rPr>
                                <w:rFonts w:ascii="Montserrat SemiBold" w:hAnsi="Montserrat SemiBold"/>
                                <w:color w:val="FFFFFF" w:themeColor="background1"/>
                                <w:sz w:val="28"/>
                              </w:rPr>
                              <w:t>CIENCIA, TECNOLOGÍA E INNOVACIÓN</w:t>
                            </w:r>
                          </w:p>
                        </w:txbxContent>
                      </wps:txbx>
                      <wps:bodyPr rot="0" vert="horz" wrap="square" lIns="91440" tIns="45720" rIns="91440" bIns="45720" anchor="t" anchorCtr="0">
                        <a:noAutofit/>
                      </wps:bodyPr>
                    </wps:wsp>
                    <wps:wsp>
                      <wps:cNvPr id="25" name="Cuadro de texto 2"/>
                      <wps:cNvSpPr txBox="1">
                        <a:spLocks noChangeArrowheads="1"/>
                      </wps:cNvSpPr>
                      <wps:spPr bwMode="auto">
                        <a:xfrm>
                          <a:off x="433953" y="436199"/>
                          <a:ext cx="2092325" cy="255270"/>
                        </a:xfrm>
                        <a:prstGeom prst="rect">
                          <a:avLst/>
                        </a:prstGeom>
                        <a:noFill/>
                        <a:ln w="9525">
                          <a:noFill/>
                          <a:miter lim="800000"/>
                          <a:headEnd/>
                          <a:tailEnd/>
                        </a:ln>
                      </wps:spPr>
                      <wps:txbx>
                        <w:txbxContent>
                          <w:p w:rsidRPr="00C25A2D" w:rsidR="00596C2D" w:rsidP="00596C2D" w:rsidRDefault="00596C2D" w14:paraId="7162C31B" w14:textId="77777777">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p w:rsidRPr="007F116E" w:rsidR="00596C2D" w:rsidP="00596C2D" w:rsidRDefault="00596C2D" w14:paraId="7162C31C" w14:textId="77777777">
                            <w:pPr>
                              <w:spacing w:after="0" w:line="500" w:lineRule="exact"/>
                              <w:rPr>
                                <w:rFonts w:ascii="Montserrat SemiBold" w:hAnsi="Montserrat SemiBold"/>
                                <w:color w:val="FFFFFF" w:themeColor="background1"/>
                                <w:sz w:val="28"/>
                              </w:rPr>
                            </w:pPr>
                            <w:r w:rsidRPr="007F116E">
                              <w:rPr>
                                <w:rFonts w:ascii="Montserrat SemiBold" w:hAnsi="Montserrat SemiBold"/>
                                <w:color w:val="FFFFFF" w:themeColor="background1"/>
                                <w:sz w:val="28"/>
                              </w:rPr>
                              <w:t>INNOVACIÓN</w:t>
                            </w:r>
                          </w:p>
                        </w:txbxContent>
                      </wps:txbx>
                      <wps:bodyPr rot="0" vert="horz" wrap="square" lIns="91440" tIns="45720" rIns="91440" bIns="45720" anchor="t" anchorCtr="0">
                        <a:noAutofit/>
                      </wps:bodyPr>
                    </wps:wsp>
                  </wpg:wgp>
                </a:graphicData>
              </a:graphic>
            </wp:anchor>
          </w:drawing>
        </mc:Choice>
        <mc:Fallback>
          <w:pict>
            <v:group id="Grupo 32" style="position:absolute;margin-left:-68.35pt;margin-top:-34.95pt;width:578.4pt;height:70.45pt;z-index:251659264;mso-position-horizontal-relative:margin" coordsize="73458,8947" o:spid="_x0000_s1038" w14:anchorId="7162C3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">
              <v:shape id="Redondear rectángulo de esquina del mismo lado 23" style="position:absolute;width:73458;height:8947;rotation:180;visibility:visible;mso-wrap-style:square;v-text-anchor:middle" coordsize="7345863,894715" o:spid="_x0000_s1039" fillcolor="#4d4d4d" stroked="f" strokeweight="1pt" path="m149122,l7196741,v82358,,149122,66764,149122,149122l7345863,894715r,l,894715r,l,149122c,66764,66764,,1491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">
                <v:stroke joinstyle="miter"/>
                <v:path arrowok="t" o:connecttype="custom" o:connectlocs="149122,0;7196741,0;7345863,149122;7345863,894715;7345863,894715;0,894715;0,894715;0,149122;149122,0" o:connectangles="0,0,0,0,0,0,0,0,0"/>
              </v:shape>
              <v:shapetype id="_x0000_t202" coordsize="21600,21600" o:spt="202" path="m,l,21600r21600,l21600,xe">
                <v:stroke joinstyle="miter"/>
                <v:path gradientshapeok="t" o:connecttype="rect"/>
              </v:shapetype>
              <v:shape id="_x0000_s1040" style="position:absolute;left:4339;top:1727;width:61392;height:3048;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v:textbox>
                  <w:txbxContent>
                    <w:p w:rsidRPr="007F116E" w:rsidR="00596C2D" w:rsidP="00596C2D" w:rsidRDefault="00596C2D" w14:paraId="7162C31A" w14:textId="77777777">
                      <w:pPr>
                        <w:spacing w:after="0" w:line="240" w:lineRule="auto"/>
                        <w:rPr>
                          <w:rFonts w:ascii="Montserrat SemiBold" w:hAnsi="Montserrat SemiBold"/>
                          <w:color w:val="FFFFFF" w:themeColor="background1"/>
                          <w:sz w:val="28"/>
                        </w:rPr>
                      </w:pPr>
                      <w:r w:rsidRPr="007F116E">
                        <w:rPr>
                          <w:rFonts w:ascii="Montserrat SemiBold" w:hAnsi="Montserrat SemiBold"/>
                          <w:color w:val="FFFFFF" w:themeColor="background1"/>
                          <w:sz w:val="28"/>
                        </w:rPr>
                        <w:t>CIENCIA, TECNOLOGÍA E INNOVACIÓN</w:t>
                      </w:r>
                    </w:p>
                  </w:txbxContent>
                </v:textbox>
              </v:shape>
              <v:shape id="_x0000_s1041" style="position:absolute;left:4339;top:4361;width:20923;height:2553;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v:textbox>
                  <w:txbxContent>
                    <w:p w:rsidRPr="00C25A2D" w:rsidR="00596C2D" w:rsidP="00596C2D" w:rsidRDefault="00596C2D" w14:paraId="7162C31B" w14:textId="77777777">
                      <w:pPr>
                        <w:rPr>
                          <w:rFonts w:ascii="Montserrat SemiBold" w:hAnsi="Montserrat SemiBold"/>
                          <w:color w:val="FFFFFF" w:themeColor="background1"/>
                          <w:sz w:val="24"/>
                        </w:rPr>
                      </w:pPr>
                      <w:r w:rsidRPr="00C25A2D">
                        <w:rPr>
                          <w:rFonts w:ascii="Montserrat SemiBold" w:hAnsi="Montserrat SemiBold"/>
                          <w:color w:val="FFFFFF" w:themeColor="background1"/>
                          <w:sz w:val="24"/>
                        </w:rPr>
                        <w:t>CÓDIGO. CAD102020631</w:t>
                      </w:r>
                    </w:p>
                    <w:p w:rsidRPr="007F116E" w:rsidR="00596C2D" w:rsidP="00596C2D" w:rsidRDefault="00596C2D" w14:paraId="7162C31C" w14:textId="77777777">
                      <w:pPr>
                        <w:spacing w:after="0" w:line="500" w:lineRule="exact"/>
                        <w:rPr>
                          <w:rFonts w:ascii="Montserrat SemiBold" w:hAnsi="Montserrat SemiBold"/>
                          <w:color w:val="FFFFFF" w:themeColor="background1"/>
                          <w:sz w:val="28"/>
                        </w:rPr>
                      </w:pPr>
                      <w:r w:rsidRPr="007F116E">
                        <w:rPr>
                          <w:rFonts w:ascii="Montserrat SemiBold" w:hAnsi="Montserrat SemiBold"/>
                          <w:color w:val="FFFFFF" w:themeColor="background1"/>
                          <w:sz w:val="28"/>
                        </w:rPr>
                        <w:t>INNOVACIÓN</w:t>
                      </w:r>
                    </w:p>
                  </w:txbxContent>
                </v:textbox>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A3B1B"/>
    <w:multiLevelType w:val="multilevel"/>
    <w:tmpl w:val="55F06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55C3F6C"/>
    <w:multiLevelType w:val="multilevel"/>
    <w:tmpl w:val="973EAE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69F1F03"/>
    <w:multiLevelType w:val="multilevel"/>
    <w:tmpl w:val="CD1C57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B090EBF"/>
    <w:multiLevelType w:val="multilevel"/>
    <w:tmpl w:val="C1322B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B782F07"/>
    <w:multiLevelType w:val="multilevel"/>
    <w:tmpl w:val="9FFAA0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ACF1B13"/>
    <w:multiLevelType w:val="multilevel"/>
    <w:tmpl w:val="E068A3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49763C7"/>
    <w:multiLevelType w:val="hybridMultilevel"/>
    <w:tmpl w:val="3364EF1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7" w15:restartNumberingAfterBreak="0">
    <w:nsid w:val="2B0237B4"/>
    <w:multiLevelType w:val="multilevel"/>
    <w:tmpl w:val="6CFCA0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43353B3"/>
    <w:multiLevelType w:val="multilevel"/>
    <w:tmpl w:val="6A54AF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A951AE6"/>
    <w:multiLevelType w:val="multilevel"/>
    <w:tmpl w:val="1C8474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CB030C3"/>
    <w:multiLevelType w:val="multilevel"/>
    <w:tmpl w:val="D3424B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018715A"/>
    <w:multiLevelType w:val="multilevel"/>
    <w:tmpl w:val="9280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FD31EF"/>
    <w:multiLevelType w:val="hybridMultilevel"/>
    <w:tmpl w:val="9DF40B78"/>
    <w:lvl w:ilvl="0" w:tplc="9790D3A2">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3" w15:restartNumberingAfterBreak="0">
    <w:nsid w:val="58F74954"/>
    <w:multiLevelType w:val="multilevel"/>
    <w:tmpl w:val="A53446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92536DA"/>
    <w:multiLevelType w:val="multilevel"/>
    <w:tmpl w:val="EC9008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63C71532"/>
    <w:multiLevelType w:val="multilevel"/>
    <w:tmpl w:val="9F7245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A0C0F5E"/>
    <w:multiLevelType w:val="multilevel"/>
    <w:tmpl w:val="6060D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A9651D2"/>
    <w:multiLevelType w:val="multilevel"/>
    <w:tmpl w:val="792E4B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AB8650B"/>
    <w:multiLevelType w:val="multilevel"/>
    <w:tmpl w:val="392484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E562811"/>
    <w:multiLevelType w:val="multilevel"/>
    <w:tmpl w:val="A7B0BD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EDE11A1"/>
    <w:multiLevelType w:val="multilevel"/>
    <w:tmpl w:val="05BE86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425854811">
    <w:abstractNumId w:val="19"/>
  </w:num>
  <w:num w:numId="2" w16cid:durableId="1816607804">
    <w:abstractNumId w:val="16"/>
  </w:num>
  <w:num w:numId="3" w16cid:durableId="2028019494">
    <w:abstractNumId w:val="2"/>
  </w:num>
  <w:num w:numId="4" w16cid:durableId="2113044418">
    <w:abstractNumId w:val="7"/>
  </w:num>
  <w:num w:numId="5" w16cid:durableId="1300191222">
    <w:abstractNumId w:val="3"/>
  </w:num>
  <w:num w:numId="6" w16cid:durableId="709649110">
    <w:abstractNumId w:val="9"/>
  </w:num>
  <w:num w:numId="7" w16cid:durableId="1464619937">
    <w:abstractNumId w:val="17"/>
  </w:num>
  <w:num w:numId="8" w16cid:durableId="1798720839">
    <w:abstractNumId w:val="0"/>
  </w:num>
  <w:num w:numId="9" w16cid:durableId="1331251033">
    <w:abstractNumId w:val="18"/>
  </w:num>
  <w:num w:numId="10" w16cid:durableId="1686712171">
    <w:abstractNumId w:val="13"/>
  </w:num>
  <w:num w:numId="11" w16cid:durableId="650477292">
    <w:abstractNumId w:val="15"/>
  </w:num>
  <w:num w:numId="12" w16cid:durableId="1568955442">
    <w:abstractNumId w:val="11"/>
  </w:num>
  <w:num w:numId="13" w16cid:durableId="2004239199">
    <w:abstractNumId w:val="20"/>
  </w:num>
  <w:num w:numId="14" w16cid:durableId="1161580580">
    <w:abstractNumId w:val="8"/>
  </w:num>
  <w:num w:numId="15" w16cid:durableId="25371179">
    <w:abstractNumId w:val="5"/>
  </w:num>
  <w:num w:numId="16" w16cid:durableId="782770151">
    <w:abstractNumId w:val="1"/>
  </w:num>
  <w:num w:numId="17" w16cid:durableId="1469661992">
    <w:abstractNumId w:val="14"/>
  </w:num>
  <w:num w:numId="18" w16cid:durableId="1171797502">
    <w:abstractNumId w:val="10"/>
  </w:num>
  <w:num w:numId="19" w16cid:durableId="279533076">
    <w:abstractNumId w:val="4"/>
  </w:num>
  <w:num w:numId="20" w16cid:durableId="1010572274">
    <w:abstractNumId w:val="12"/>
  </w:num>
  <w:num w:numId="21" w16cid:durableId="193247332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onymous Reviewer">
    <w15:presenceInfo w15:providerId="None" w15:userId="Anonymous 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tru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84F"/>
    <w:rsid w:val="00026AD0"/>
    <w:rsid w:val="0003084B"/>
    <w:rsid w:val="000B2F19"/>
    <w:rsid w:val="000F4EA7"/>
    <w:rsid w:val="0010234D"/>
    <w:rsid w:val="00160DCC"/>
    <w:rsid w:val="0019609D"/>
    <w:rsid w:val="0019777C"/>
    <w:rsid w:val="001A5D3B"/>
    <w:rsid w:val="001B5011"/>
    <w:rsid w:val="001C2AB2"/>
    <w:rsid w:val="0021393A"/>
    <w:rsid w:val="00241614"/>
    <w:rsid w:val="00267CD9"/>
    <w:rsid w:val="00287FA0"/>
    <w:rsid w:val="002B016B"/>
    <w:rsid w:val="003165D9"/>
    <w:rsid w:val="003168A3"/>
    <w:rsid w:val="0032684F"/>
    <w:rsid w:val="0034069D"/>
    <w:rsid w:val="003A4096"/>
    <w:rsid w:val="00466D55"/>
    <w:rsid w:val="0047049C"/>
    <w:rsid w:val="00491134"/>
    <w:rsid w:val="00530517"/>
    <w:rsid w:val="0054362E"/>
    <w:rsid w:val="00545AC4"/>
    <w:rsid w:val="00596C2D"/>
    <w:rsid w:val="005B392F"/>
    <w:rsid w:val="0060654A"/>
    <w:rsid w:val="00624C84"/>
    <w:rsid w:val="00655D5C"/>
    <w:rsid w:val="006717AE"/>
    <w:rsid w:val="006B21A7"/>
    <w:rsid w:val="006C0496"/>
    <w:rsid w:val="006C117C"/>
    <w:rsid w:val="006D734F"/>
    <w:rsid w:val="006F21AD"/>
    <w:rsid w:val="0071283A"/>
    <w:rsid w:val="00723879"/>
    <w:rsid w:val="00761AA2"/>
    <w:rsid w:val="007E3378"/>
    <w:rsid w:val="007F116E"/>
    <w:rsid w:val="00835972"/>
    <w:rsid w:val="008C6804"/>
    <w:rsid w:val="0090572C"/>
    <w:rsid w:val="0091139D"/>
    <w:rsid w:val="0095743C"/>
    <w:rsid w:val="00984689"/>
    <w:rsid w:val="009E4151"/>
    <w:rsid w:val="009F72CD"/>
    <w:rsid w:val="00A17A63"/>
    <w:rsid w:val="00A476CA"/>
    <w:rsid w:val="00A52A85"/>
    <w:rsid w:val="00AA44F5"/>
    <w:rsid w:val="00AE05C5"/>
    <w:rsid w:val="00AE218B"/>
    <w:rsid w:val="00B04192"/>
    <w:rsid w:val="00B71A27"/>
    <w:rsid w:val="00C25A2D"/>
    <w:rsid w:val="00C30E6C"/>
    <w:rsid w:val="00C5078C"/>
    <w:rsid w:val="00C87265"/>
    <w:rsid w:val="00CA08E5"/>
    <w:rsid w:val="00D32084"/>
    <w:rsid w:val="00D51EEC"/>
    <w:rsid w:val="00D534E2"/>
    <w:rsid w:val="00D5618D"/>
    <w:rsid w:val="00D86F5F"/>
    <w:rsid w:val="00DC3F72"/>
    <w:rsid w:val="00DF70AA"/>
    <w:rsid w:val="00E10A7C"/>
    <w:rsid w:val="00E2725F"/>
    <w:rsid w:val="00E30B2E"/>
    <w:rsid w:val="00EC5AB3"/>
    <w:rsid w:val="00F33D66"/>
    <w:rsid w:val="00F63402"/>
    <w:rsid w:val="00F73A51"/>
    <w:rsid w:val="32542178"/>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62C2D4"/>
  <w15:chartTrackingRefBased/>
  <w15:docId w15:val="{3EAD63EB-38B0-44E6-A6BC-E43C2564D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aliases w:val="Título para doc TM"/>
    <w:basedOn w:val="Normal"/>
    <w:next w:val="Normal"/>
    <w:link w:val="Ttulo1Car"/>
    <w:uiPriority w:val="9"/>
    <w:qFormat/>
    <w:rsid w:val="00241614"/>
    <w:pPr>
      <w:keepNext/>
      <w:keepLines/>
      <w:spacing w:before="240" w:after="0"/>
      <w:outlineLvl w:val="0"/>
    </w:pPr>
    <w:rPr>
      <w:rFonts w:asciiTheme="majorHAnsi" w:hAnsiTheme="majorHAnsi" w:eastAsiaTheme="majorEastAsia" w:cstheme="majorBidi"/>
      <w:b/>
      <w:sz w:val="32"/>
      <w:szCs w:val="32"/>
      <w:lang w:val="es-CO"/>
    </w:rPr>
  </w:style>
  <w:style w:type="paragraph" w:styleId="Ttulo2">
    <w:name w:val="heading 2"/>
    <w:basedOn w:val="Normal"/>
    <w:next w:val="Normal"/>
    <w:link w:val="Ttulo2Car"/>
    <w:uiPriority w:val="9"/>
    <w:semiHidden/>
    <w:unhideWhenUsed/>
    <w:qFormat/>
    <w:rsid w:val="00241614"/>
    <w:pPr>
      <w:keepNext/>
      <w:keepLines/>
      <w:spacing w:before="40" w:after="0"/>
      <w:outlineLvl w:val="1"/>
    </w:pPr>
    <w:rPr>
      <w:rFonts w:asciiTheme="majorHAnsi" w:hAnsiTheme="majorHAnsi" w:eastAsiaTheme="majorEastAsia" w:cstheme="majorBidi"/>
      <w:b/>
      <w:sz w:val="24"/>
      <w:szCs w:val="26"/>
      <w:lang w:val="es-CO"/>
    </w:rPr>
  </w:style>
  <w:style w:type="paragraph" w:styleId="Ttulo3">
    <w:name w:val="heading 3"/>
    <w:basedOn w:val="Normal"/>
    <w:next w:val="Normal"/>
    <w:link w:val="Ttulo3Car"/>
    <w:uiPriority w:val="9"/>
    <w:semiHidden/>
    <w:unhideWhenUsed/>
    <w:qFormat/>
    <w:rsid w:val="006C0496"/>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aliases w:val="Título para doc TM Car"/>
    <w:basedOn w:val="Fuentedeprrafopredeter"/>
    <w:link w:val="Ttulo1"/>
    <w:uiPriority w:val="9"/>
    <w:rsid w:val="00241614"/>
    <w:rPr>
      <w:rFonts w:asciiTheme="majorHAnsi" w:hAnsiTheme="majorHAnsi" w:eastAsiaTheme="majorEastAsia" w:cstheme="majorBidi"/>
      <w:b/>
      <w:sz w:val="32"/>
      <w:szCs w:val="32"/>
      <w:lang w:val="es-CO"/>
    </w:rPr>
  </w:style>
  <w:style w:type="character" w:styleId="Ttulo2Car" w:customStyle="1">
    <w:name w:val="Título 2 Car"/>
    <w:basedOn w:val="Fuentedeprrafopredeter"/>
    <w:link w:val="Ttulo2"/>
    <w:uiPriority w:val="9"/>
    <w:semiHidden/>
    <w:rsid w:val="00241614"/>
    <w:rPr>
      <w:rFonts w:asciiTheme="majorHAnsi" w:hAnsiTheme="majorHAnsi" w:eastAsiaTheme="majorEastAsia" w:cstheme="majorBidi"/>
      <w:b/>
      <w:sz w:val="24"/>
      <w:szCs w:val="26"/>
      <w:lang w:val="es-CO"/>
    </w:rPr>
  </w:style>
  <w:style w:type="paragraph" w:styleId="Encabezado">
    <w:name w:val="header"/>
    <w:basedOn w:val="Normal"/>
    <w:link w:val="EncabezadoCar"/>
    <w:uiPriority w:val="99"/>
    <w:unhideWhenUsed/>
    <w:rsid w:val="00596C2D"/>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596C2D"/>
  </w:style>
  <w:style w:type="paragraph" w:styleId="Piedepgina">
    <w:name w:val="footer"/>
    <w:basedOn w:val="Normal"/>
    <w:link w:val="PiedepginaCar"/>
    <w:uiPriority w:val="99"/>
    <w:unhideWhenUsed/>
    <w:rsid w:val="00596C2D"/>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596C2D"/>
  </w:style>
  <w:style w:type="character" w:styleId="Ttulo3Car" w:customStyle="1">
    <w:name w:val="Título 3 Car"/>
    <w:basedOn w:val="Fuentedeprrafopredeter"/>
    <w:link w:val="Ttulo3"/>
    <w:uiPriority w:val="9"/>
    <w:semiHidden/>
    <w:rsid w:val="006C0496"/>
    <w:rPr>
      <w:rFonts w:asciiTheme="majorHAnsi" w:hAnsiTheme="majorHAnsi" w:eastAsiaTheme="majorEastAsia" w:cstheme="majorBidi"/>
      <w:color w:val="1F4D78" w:themeColor="accent1" w:themeShade="7F"/>
      <w:sz w:val="24"/>
      <w:szCs w:val="24"/>
    </w:rPr>
  </w:style>
  <w:style w:type="paragraph" w:styleId="Ttulo">
    <w:name w:val="Title"/>
    <w:basedOn w:val="Normal"/>
    <w:next w:val="Normal"/>
    <w:link w:val="TtuloCar"/>
    <w:uiPriority w:val="10"/>
    <w:qFormat/>
    <w:rsid w:val="0019777C"/>
    <w:rPr>
      <w:rFonts w:ascii="Times New Roman" w:hAnsi="Times New Roman" w:cs="Times New Roman"/>
      <w:b/>
      <w:bCs/>
      <w:sz w:val="24"/>
      <w:szCs w:val="24"/>
      <w:lang w:val="es-CO"/>
    </w:rPr>
  </w:style>
  <w:style w:type="character" w:styleId="TtuloCar" w:customStyle="1">
    <w:name w:val="Título Car"/>
    <w:basedOn w:val="Fuentedeprrafopredeter"/>
    <w:link w:val="Ttulo"/>
    <w:uiPriority w:val="10"/>
    <w:rsid w:val="0019777C"/>
    <w:rPr>
      <w:rFonts w:ascii="Times New Roman" w:hAnsi="Times New Roman" w:cs="Times New Roman"/>
      <w:b/>
      <w:bCs/>
      <w:sz w:val="24"/>
      <w:szCs w:val="24"/>
      <w:lang w:val="es-CO"/>
    </w:rPr>
  </w:style>
  <w:style w:type="paragraph" w:styleId="Prrafodelista">
    <w:name w:val="List Paragraph"/>
    <w:basedOn w:val="Normal"/>
    <w:uiPriority w:val="34"/>
    <w:qFormat/>
    <w:rsid w:val="0010234D"/>
    <w:pPr>
      <w:ind w:left="720"/>
      <w:contextualSpacing/>
    </w:pPr>
  </w:style>
  <w:style w:type="character" w:styleId="Hipervnculo">
    <w:name w:val="Hyperlink"/>
    <w:basedOn w:val="Fuentedeprrafopredeter"/>
    <w:uiPriority w:val="99"/>
    <w:unhideWhenUsed/>
    <w:rsid w:val="009E4151"/>
    <w:rPr>
      <w:color w:val="0563C1" w:themeColor="hyperlink"/>
      <w:u w:val="single"/>
    </w:rPr>
  </w:style>
  <w:style w:type="character" w:styleId="Mencinsinresolver">
    <w:name w:val="Unresolved Mention"/>
    <w:basedOn w:val="Fuentedeprrafopredeter"/>
    <w:uiPriority w:val="99"/>
    <w:semiHidden/>
    <w:unhideWhenUsed/>
    <w:rsid w:val="009E4151"/>
    <w:rPr>
      <w:color w:val="605E5C"/>
      <w:shd w:val="clear" w:color="auto" w:fill="E1DFDD"/>
    </w:rPr>
  </w:style>
  <w:style w:type="paragraph" w:styleId="Revisin">
    <w:name w:val="Revision"/>
    <w:hidden/>
    <w:uiPriority w:val="99"/>
    <w:semiHidden/>
    <w:rsid w:val="00C87265"/>
    <w:pPr>
      <w:spacing w:after="0" w:line="240" w:lineRule="auto"/>
    </w:pPr>
  </w:style>
  <w:style w:type="character" w:styleId="Refdecomentario">
    <w:name w:val="annotation reference"/>
    <w:basedOn w:val="Fuentedeprrafopredeter"/>
    <w:uiPriority w:val="99"/>
    <w:semiHidden/>
    <w:unhideWhenUsed/>
    <w:rsid w:val="00C87265"/>
    <w:rPr>
      <w:sz w:val="16"/>
      <w:szCs w:val="16"/>
    </w:rPr>
  </w:style>
  <w:style w:type="paragraph" w:styleId="Textocomentario">
    <w:name w:val="annotation text"/>
    <w:basedOn w:val="Normal"/>
    <w:link w:val="TextocomentarioCar"/>
    <w:uiPriority w:val="99"/>
    <w:unhideWhenUsed/>
    <w:rsid w:val="00C87265"/>
    <w:pPr>
      <w:spacing w:line="240" w:lineRule="auto"/>
    </w:pPr>
    <w:rPr>
      <w:sz w:val="20"/>
      <w:szCs w:val="20"/>
    </w:rPr>
  </w:style>
  <w:style w:type="character" w:styleId="TextocomentarioCar" w:customStyle="1">
    <w:name w:val="Texto comentario Car"/>
    <w:basedOn w:val="Fuentedeprrafopredeter"/>
    <w:link w:val="Textocomentario"/>
    <w:uiPriority w:val="99"/>
    <w:rsid w:val="00C87265"/>
    <w:rPr>
      <w:sz w:val="20"/>
      <w:szCs w:val="20"/>
    </w:rPr>
  </w:style>
  <w:style w:type="paragraph" w:styleId="Asuntodelcomentario">
    <w:name w:val="annotation subject"/>
    <w:basedOn w:val="Textocomentario"/>
    <w:next w:val="Textocomentario"/>
    <w:link w:val="AsuntodelcomentarioCar"/>
    <w:uiPriority w:val="99"/>
    <w:semiHidden/>
    <w:unhideWhenUsed/>
    <w:rsid w:val="00C87265"/>
    <w:rPr>
      <w:b/>
      <w:bCs/>
    </w:rPr>
  </w:style>
  <w:style w:type="character" w:styleId="AsuntodelcomentarioCar" w:customStyle="1">
    <w:name w:val="Asunto del comentario Car"/>
    <w:basedOn w:val="TextocomentarioCar"/>
    <w:link w:val="Asuntodelcomentario"/>
    <w:uiPriority w:val="99"/>
    <w:semiHidden/>
    <w:rsid w:val="00C8726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58137">
      <w:bodyDiv w:val="1"/>
      <w:marLeft w:val="0"/>
      <w:marRight w:val="0"/>
      <w:marTop w:val="0"/>
      <w:marBottom w:val="0"/>
      <w:divBdr>
        <w:top w:val="none" w:sz="0" w:space="0" w:color="auto"/>
        <w:left w:val="none" w:sz="0" w:space="0" w:color="auto"/>
        <w:bottom w:val="none" w:sz="0" w:space="0" w:color="auto"/>
        <w:right w:val="none" w:sz="0" w:space="0" w:color="auto"/>
      </w:divBdr>
    </w:div>
    <w:div w:id="825823634">
      <w:bodyDiv w:val="1"/>
      <w:marLeft w:val="0"/>
      <w:marRight w:val="0"/>
      <w:marTop w:val="0"/>
      <w:marBottom w:val="0"/>
      <w:divBdr>
        <w:top w:val="none" w:sz="0" w:space="0" w:color="auto"/>
        <w:left w:val="none" w:sz="0" w:space="0" w:color="auto"/>
        <w:bottom w:val="none" w:sz="0" w:space="0" w:color="auto"/>
        <w:right w:val="none" w:sz="0" w:space="0" w:color="auto"/>
      </w:divBdr>
    </w:div>
    <w:div w:id="206486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eader" Target="header1.xm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3.png"/><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theme" Target="theme/theme1.xml"/></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D7EB1ECD88C5294D87275F6C39AED058" ma:contentTypeVersion="15" ma:contentTypeDescription="Crear nuevo documento." ma:contentTypeScope="" ma:versionID="9079ef9dedf56d1eb3d3dc333a2f0c88">
  <xsd:schema xmlns:xsd="http://www.w3.org/2001/XMLSchema" xmlns:xs="http://www.w3.org/2001/XMLSchema" xmlns:p="http://schemas.microsoft.com/office/2006/metadata/properties" xmlns:ns2="f2f73f30-a831-4992-9ce1-aea343688e4d" xmlns:ns3="2a9cfc8c-1b1d-4cbc-ba28-22758b109039" targetNamespace="http://schemas.microsoft.com/office/2006/metadata/properties" ma:root="true" ma:fieldsID="25252eea8949da661734f09fa1be7c95" ns2:_="" ns3:_="">
    <xsd:import namespace="f2f73f30-a831-4992-9ce1-aea343688e4d"/>
    <xsd:import namespace="2a9cfc8c-1b1d-4cbc-ba28-22758b10903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f73f30-a831-4992-9ce1-aea343688e4d"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0" nillable="true" ma:displayName="Taxonomy Catch All Column" ma:hidden="true" ma:list="{5619a885-d756-4040-a1ef-ada2e44ba023}" ma:internalName="TaxCatchAll" ma:showField="CatchAllData" ma:web="f2f73f30-a831-4992-9ce1-aea343688e4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a9cfc8c-1b1d-4cbc-ba28-22758b10903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738380da-2275-46ed-84c2-d5695e8e09c5"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a9cfc8c-1b1d-4cbc-ba28-22758b109039">
      <Terms xmlns="http://schemas.microsoft.com/office/infopath/2007/PartnerControls"/>
    </lcf76f155ced4ddcb4097134ff3c332f>
    <TaxCatchAll xmlns="f2f73f30-a831-4992-9ce1-aea343688e4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8475B-4731-42FD-9C2E-2407E5972372}">
  <ds:schemaRefs>
    <ds:schemaRef ds:uri="http://schemas.microsoft.com/sharepoint/v3/contenttype/forms"/>
  </ds:schemaRefs>
</ds:datastoreItem>
</file>

<file path=customXml/itemProps2.xml><?xml version="1.0" encoding="utf-8"?>
<ds:datastoreItem xmlns:ds="http://schemas.openxmlformats.org/officeDocument/2006/customXml" ds:itemID="{46E3CE21-39FA-4BE3-A4E4-B3F767BE01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f73f30-a831-4992-9ce1-aea343688e4d"/>
    <ds:schemaRef ds:uri="2a9cfc8c-1b1d-4cbc-ba28-22758b1090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44DF56-36D6-4378-9C09-47670E5798E8}">
  <ds:schemaRefs>
    <ds:schemaRef ds:uri="http://schemas.microsoft.com/office/2006/metadata/properties"/>
    <ds:schemaRef ds:uri="http://schemas.microsoft.com/office/infopath/2007/PartnerControls"/>
    <ds:schemaRef ds:uri="2a9cfc8c-1b1d-4cbc-ba28-22758b109039"/>
    <ds:schemaRef ds:uri="f2f73f30-a831-4992-9ce1-aea343688e4d"/>
  </ds:schemaRefs>
</ds:datastoreItem>
</file>

<file path=customXml/itemProps4.xml><?xml version="1.0" encoding="utf-8"?>
<ds:datastoreItem xmlns:ds="http://schemas.openxmlformats.org/officeDocument/2006/customXml" ds:itemID="{410F863C-8F43-40E3-BD14-20AE0B686AE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Naz Diaz</dc:creator>
  <keywords/>
  <dc:description/>
  <lastModifiedBy>juan romero</lastModifiedBy>
  <revision>4</revision>
  <dcterms:created xsi:type="dcterms:W3CDTF">2025-09-03T02:35:00.0000000Z</dcterms:created>
  <dcterms:modified xsi:type="dcterms:W3CDTF">2025-10-11T02:36:06.5844341Z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0x010100D7EB1ECD88C5294D87275F6C39AED058</vt:lpwstr>
  </property>
</Properties>
</file>